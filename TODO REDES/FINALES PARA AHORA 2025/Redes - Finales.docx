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t xml:space="preserve">Herramientas</w:t>
        <w:br w:type="textWrapping"/>
      </w:r>
      <w:hyperlink r:id="rId7">
        <w:r w:rsidDel="00000000" w:rsidR="00000000" w:rsidRPr="00000000">
          <w:rPr>
            <w:color w:val="1155cc"/>
            <w:u w:val="single"/>
            <w:rtl w:val="0"/>
          </w:rPr>
          <w:t xml:space="preserve">https://hpd.gasmi.net/</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02">
      <w:pPr>
        <w:rPr/>
      </w:pPr>
      <w:r w:rsidDel="00000000" w:rsidR="00000000" w:rsidRPr="00000000">
        <w:rPr>
          <w:shd w:fill="b6d7a8" w:val="clear"/>
          <w:rtl w:val="0"/>
        </w:rPr>
        <w:t xml:space="preserve">15-2-2023</w:t>
      </w:r>
      <w:r w:rsidDel="00000000" w:rsidR="00000000" w:rsidRPr="00000000">
        <w:rPr>
          <w:rtl w:val="0"/>
        </w:rPr>
        <w:t xml:space="preserve"> (Cicerchia)</w:t>
      </w:r>
    </w:p>
    <w:p w:rsidR="00000000" w:rsidDel="00000000" w:rsidP="00000000" w:rsidRDefault="00000000" w:rsidRPr="00000000" w14:paraId="00000003">
      <w:pPr>
        <w:rPr/>
      </w:pPr>
      <w:hyperlink r:id="rId8">
        <w:r w:rsidDel="00000000" w:rsidR="00000000" w:rsidRPr="00000000">
          <w:rPr>
            <w:color w:val="1155cc"/>
            <w:u w:val="single"/>
            <w:rtl w:val="0"/>
          </w:rPr>
          <w:t xml:space="preserve">https://www.utnianos.com.ar/foro/tema-redes-final-febrero-2023-15-2-2023</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shd w:fill="d9ead3" w:val="clear"/>
        </w:rPr>
      </w:pPr>
      <w:r w:rsidDel="00000000" w:rsidR="00000000" w:rsidRPr="00000000">
        <w:rPr>
          <w:shd w:fill="d9ead3" w:val="clear"/>
        </w:rPr>
        <w:drawing>
          <wp:inline distB="114300" distT="114300" distL="114300" distR="114300">
            <wp:extent cx="5731200" cy="2933700"/>
            <wp:effectExtent b="0" l="0" r="0" t="0"/>
            <wp:docPr id="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shd w:fill="d9ead3" w:val="clear"/>
          <w:rtl w:val="0"/>
        </w:rPr>
        <w:t xml:space="preserve">14-2-2024</w:t>
      </w:r>
      <w:r w:rsidDel="00000000" w:rsidR="00000000" w:rsidRPr="00000000">
        <w:rPr>
          <w:rtl w:val="0"/>
        </w:rPr>
        <w:t xml:space="preserve"> (Cicerchia)</w:t>
      </w:r>
    </w:p>
    <w:p w:rsidR="00000000" w:rsidDel="00000000" w:rsidP="00000000" w:rsidRDefault="00000000" w:rsidRPr="00000000" w14:paraId="00000007">
      <w:pPr>
        <w:rPr/>
      </w:pPr>
      <w:hyperlink r:id="rId10">
        <w:r w:rsidDel="00000000" w:rsidR="00000000" w:rsidRPr="00000000">
          <w:rPr>
            <w:color w:val="1155cc"/>
            <w:u w:val="single"/>
            <w:rtl w:val="0"/>
          </w:rPr>
          <w:t xml:space="preserve">https://www.utnianos.com.ar/foro/tema-final-redes-14-02-2024</w:t>
        </w:r>
      </w:hyperlink>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shd w:fill="d9ead3" w:val="clear"/>
          <w:rtl w:val="0"/>
        </w:rPr>
        <w:t xml:space="preserve">22-2-2023 </w:t>
      </w:r>
      <w:r w:rsidDel="00000000" w:rsidR="00000000" w:rsidRPr="00000000">
        <w:rPr>
          <w:rtl w:val="0"/>
        </w:rPr>
        <w:t xml:space="preserve">(Alsina)</w:t>
      </w:r>
    </w:p>
    <w:p w:rsidR="00000000" w:rsidDel="00000000" w:rsidP="00000000" w:rsidRDefault="00000000" w:rsidRPr="00000000" w14:paraId="0000000A">
      <w:pPr>
        <w:rPr/>
      </w:pPr>
      <w:hyperlink r:id="rId11">
        <w:r w:rsidDel="00000000" w:rsidR="00000000" w:rsidRPr="00000000">
          <w:rPr>
            <w:color w:val="1155cc"/>
            <w:u w:val="single"/>
            <w:rtl w:val="0"/>
          </w:rPr>
          <w:t xml:space="preserve">https://www.utnianos.com.ar/foro/tema-aporte-final-redes-22-02-2023</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shd w:fill="fff2cc" w:val="clear"/>
        </w:rPr>
      </w:pPr>
      <w:r w:rsidDel="00000000" w:rsidR="00000000" w:rsidRPr="00000000">
        <w:rPr>
          <w:shd w:fill="fff2cc" w:val="clear"/>
          <w:rtl w:val="0"/>
        </w:rPr>
        <w:t xml:space="preserve">24-7-2024 (KOVAL)</w:t>
      </w:r>
    </w:p>
    <w:p w:rsidR="00000000" w:rsidDel="00000000" w:rsidP="00000000" w:rsidRDefault="00000000" w:rsidRPr="00000000" w14:paraId="0000000D">
      <w:pPr>
        <w:rPr/>
      </w:pPr>
      <w:hyperlink r:id="rId12">
        <w:r w:rsidDel="00000000" w:rsidR="00000000" w:rsidRPr="00000000">
          <w:rPr>
            <w:color w:val="1155cc"/>
            <w:u w:val="single"/>
            <w:rtl w:val="0"/>
          </w:rPr>
          <w:t xml:space="preserve">https://www.utnianos.com.ar/foro/tema-final-de-redes-24-07-2024</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shd w:fill="d9ead3" w:val="clear"/>
        </w:rPr>
      </w:pPr>
      <w:r w:rsidDel="00000000" w:rsidR="00000000" w:rsidRPr="00000000">
        <w:rPr>
          <w:shd w:fill="d9ead3" w:val="clear"/>
          <w:rtl w:val="0"/>
        </w:rPr>
        <w:t xml:space="preserve">1-3-2023 (KOVAL)</w:t>
      </w:r>
    </w:p>
    <w:p w:rsidR="00000000" w:rsidDel="00000000" w:rsidP="00000000" w:rsidRDefault="00000000" w:rsidRPr="00000000" w14:paraId="00000010">
      <w:pPr>
        <w:rPr/>
      </w:pPr>
      <w:hyperlink r:id="rId13">
        <w:r w:rsidDel="00000000" w:rsidR="00000000" w:rsidRPr="00000000">
          <w:rPr>
            <w:color w:val="1155cc"/>
            <w:u w:val="single"/>
            <w:rtl w:val="0"/>
          </w:rPr>
          <w:t xml:space="preserve">https://www.utnianos.com.ar/foro/tema-aporte-redes-final-01-03-2023</w:t>
        </w:r>
      </w:hyperlink>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shd w:fill="b6d7a8" w:val="clear"/>
        </w:rPr>
      </w:pPr>
      <w:r w:rsidDel="00000000" w:rsidR="00000000" w:rsidRPr="00000000">
        <w:rPr>
          <w:shd w:fill="b6d7a8" w:val="clear"/>
          <w:rtl w:val="0"/>
        </w:rPr>
        <w:t xml:space="preserve">21-2-2024 (KOVAL)</w:t>
      </w:r>
    </w:p>
    <w:p w:rsidR="00000000" w:rsidDel="00000000" w:rsidP="00000000" w:rsidRDefault="00000000" w:rsidRPr="00000000" w14:paraId="00000013">
      <w:pPr>
        <w:rPr/>
      </w:pPr>
      <w:hyperlink r:id="rId14">
        <w:r w:rsidDel="00000000" w:rsidR="00000000" w:rsidRPr="00000000">
          <w:rPr>
            <w:color w:val="1155cc"/>
            <w:u w:val="single"/>
            <w:rtl w:val="0"/>
          </w:rPr>
          <w:t xml:space="preserve">https://www.utnianos.com.ar/foro/tema-final-redes-21-02-2024</w:t>
        </w:r>
      </w:hyperlink>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shd w:fill="b6d7a8" w:val="clear"/>
          <w:rtl w:val="0"/>
        </w:rPr>
        <w:t xml:space="preserve">3-8-2022</w:t>
      </w:r>
      <w:r w:rsidDel="00000000" w:rsidR="00000000" w:rsidRPr="00000000">
        <w:rPr>
          <w:rtl w:val="0"/>
        </w:rPr>
        <w:t xml:space="preserve"> y </w:t>
      </w:r>
      <w:r w:rsidDel="00000000" w:rsidR="00000000" w:rsidRPr="00000000">
        <w:rPr>
          <w:shd w:fill="d9ead3" w:val="clear"/>
          <w:rtl w:val="0"/>
        </w:rPr>
        <w:t xml:space="preserve">6-9-2022</w:t>
      </w:r>
      <w:r w:rsidDel="00000000" w:rsidR="00000000" w:rsidRPr="00000000">
        <w:rPr>
          <w:rtl w:val="0"/>
        </w:rPr>
        <w:t xml:space="preserve"> (KOVAL) (ALSINA)</w:t>
      </w:r>
    </w:p>
    <w:p w:rsidR="00000000" w:rsidDel="00000000" w:rsidP="00000000" w:rsidRDefault="00000000" w:rsidRPr="00000000" w14:paraId="00000016">
      <w:pPr>
        <w:rPr/>
      </w:pPr>
      <w:hyperlink r:id="rId15">
        <w:r w:rsidDel="00000000" w:rsidR="00000000" w:rsidRPr="00000000">
          <w:rPr>
            <w:color w:val="1155cc"/>
            <w:u w:val="single"/>
            <w:rtl w:val="0"/>
          </w:rPr>
          <w:t xml:space="preserve">https://www.utnianos.com.ar/foro/tema-aporte-redes-finales-agosto-y-septiembre-2022</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shd w:fill="d9ead3" w:val="clear"/>
        </w:rPr>
      </w:pPr>
      <w:r w:rsidDel="00000000" w:rsidR="00000000" w:rsidRPr="00000000">
        <w:rPr>
          <w:shd w:fill="d9ead3" w:val="clear"/>
          <w:rtl w:val="0"/>
        </w:rPr>
        <w:t xml:space="preserve">28-04-2022 (KOVAL)</w:t>
      </w:r>
    </w:p>
    <w:p w:rsidR="00000000" w:rsidDel="00000000" w:rsidP="00000000" w:rsidRDefault="00000000" w:rsidRPr="00000000" w14:paraId="00000019">
      <w:pPr>
        <w:rPr/>
      </w:pPr>
      <w:hyperlink r:id="rId16">
        <w:r w:rsidDel="00000000" w:rsidR="00000000" w:rsidRPr="00000000">
          <w:rPr>
            <w:color w:val="1155cc"/>
            <w:u w:val="single"/>
            <w:rtl w:val="0"/>
          </w:rPr>
          <w:t xml:space="preserve">https://www.utnianos.com.ar/foro/tema-final-redes-28-04-2022-koval-con-resolucion</w:t>
        </w:r>
      </w:hyperlink>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20-07-2022 (Echazu)</w:t>
      </w:r>
    </w:p>
    <w:p w:rsidR="00000000" w:rsidDel="00000000" w:rsidP="00000000" w:rsidRDefault="00000000" w:rsidRPr="00000000" w14:paraId="0000001C">
      <w:pPr>
        <w:rPr/>
      </w:pPr>
      <w:hyperlink r:id="rId17">
        <w:r w:rsidDel="00000000" w:rsidR="00000000" w:rsidRPr="00000000">
          <w:rPr>
            <w:color w:val="1155cc"/>
            <w:u w:val="single"/>
            <w:rtl w:val="0"/>
          </w:rPr>
          <w:t xml:space="preserve">https://www.utnianos.com.ar/foro/tema-final-20-07-2022-echazu-resuelto</w:t>
        </w:r>
      </w:hyperlink>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shd w:fill="d9ead3" w:val="clear"/>
        </w:rPr>
      </w:pPr>
      <w:r w:rsidDel="00000000" w:rsidR="00000000" w:rsidRPr="00000000">
        <w:rPr>
          <w:shd w:fill="d9ead3" w:val="clear"/>
          <w:rtl w:val="0"/>
        </w:rPr>
        <w:t xml:space="preserve">6-12-2023 (KOVAL)</w:t>
      </w:r>
    </w:p>
    <w:p w:rsidR="00000000" w:rsidDel="00000000" w:rsidP="00000000" w:rsidRDefault="00000000" w:rsidRPr="00000000" w14:paraId="0000001F">
      <w:pPr>
        <w:rPr/>
      </w:pPr>
      <w:hyperlink r:id="rId18">
        <w:r w:rsidDel="00000000" w:rsidR="00000000" w:rsidRPr="00000000">
          <w:rPr>
            <w:color w:val="1155cc"/>
            <w:u w:val="single"/>
            <w:rtl w:val="0"/>
          </w:rPr>
          <w:t xml:space="preserve">https://www.utnianos.com.ar/foro/tema-final-redes-de-informaci%C3%B3n-6-12-2023</w:t>
        </w:r>
      </w:hyperlink>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4-4-2024 (Fusario)</w:t>
      </w:r>
    </w:p>
    <w:p w:rsidR="00000000" w:rsidDel="00000000" w:rsidP="00000000" w:rsidRDefault="00000000" w:rsidRPr="00000000" w14:paraId="00000022">
      <w:pPr>
        <w:rPr/>
      </w:pPr>
      <w:hyperlink r:id="rId19">
        <w:r w:rsidDel="00000000" w:rsidR="00000000" w:rsidRPr="00000000">
          <w:rPr>
            <w:color w:val="1155cc"/>
            <w:u w:val="single"/>
            <w:rtl w:val="0"/>
          </w:rPr>
          <w:t xml:space="preserve">https://www.utnianos.com.ar/foro/tema-aporte-final-mesa-especial-abril-redes</w:t>
        </w:r>
      </w:hyperlink>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5-12-2018 (Fusario)</w:t>
      </w:r>
    </w:p>
    <w:p w:rsidR="00000000" w:rsidDel="00000000" w:rsidP="00000000" w:rsidRDefault="00000000" w:rsidRPr="00000000" w14:paraId="00000025">
      <w:pPr>
        <w:rPr/>
      </w:pPr>
      <w:hyperlink r:id="rId20">
        <w:r w:rsidDel="00000000" w:rsidR="00000000" w:rsidRPr="00000000">
          <w:rPr>
            <w:color w:val="1155cc"/>
            <w:u w:val="single"/>
            <w:rtl w:val="0"/>
          </w:rPr>
          <w:t xml:space="preserve">https://www.utnianos.com.ar/foro/tema-aporte-final-redes-05-12-18</w:t>
        </w:r>
      </w:hyperlink>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9-10-24 (Echazú?)</w:t>
      </w:r>
    </w:p>
    <w:p w:rsidR="00000000" w:rsidDel="00000000" w:rsidP="00000000" w:rsidRDefault="00000000" w:rsidRPr="00000000" w14:paraId="00000028">
      <w:pPr>
        <w:rPr/>
      </w:pPr>
      <w:hyperlink r:id="rId21">
        <w:r w:rsidDel="00000000" w:rsidR="00000000" w:rsidRPr="00000000">
          <w:rPr>
            <w:color w:val="1155cc"/>
            <w:u w:val="single"/>
            <w:rtl w:val="0"/>
          </w:rPr>
          <w:t xml:space="preserve">https://imgur.com/a/QzeaFDJ</w:t>
        </w:r>
      </w:hyperlink>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shd w:fill="d9ead3" w:val="clear"/>
        </w:rPr>
      </w:pPr>
      <w:r w:rsidDel="00000000" w:rsidR="00000000" w:rsidRPr="00000000">
        <w:rPr>
          <w:shd w:fill="d9ead3" w:val="clear"/>
          <w:rtl w:val="0"/>
        </w:rPr>
        <w:t xml:space="preserve">14-2-2018 (KOVAL)</w:t>
      </w:r>
    </w:p>
    <w:p w:rsidR="00000000" w:rsidDel="00000000" w:rsidP="00000000" w:rsidRDefault="00000000" w:rsidRPr="00000000" w14:paraId="0000002B">
      <w:pPr>
        <w:rPr/>
      </w:pPr>
      <w:hyperlink r:id="rId22">
        <w:r w:rsidDel="00000000" w:rsidR="00000000" w:rsidRPr="00000000">
          <w:rPr>
            <w:color w:val="1155cc"/>
            <w:u w:val="single"/>
            <w:rtl w:val="0"/>
          </w:rPr>
          <w:t xml:space="preserve">https://www.utnianos.com.ar/foro/tema-final-redes-de-informaci%C3%B3n-14-2-2018</w:t>
        </w:r>
      </w:hyperlink>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shd w:fill="d9ead3" w:val="clear"/>
        </w:rPr>
      </w:pPr>
      <w:r w:rsidDel="00000000" w:rsidR="00000000" w:rsidRPr="00000000">
        <w:rPr>
          <w:shd w:fill="d9ead3" w:val="clear"/>
          <w:rtl w:val="0"/>
        </w:rPr>
        <w:t xml:space="preserve">11-2-2015 (KOVAL)</w:t>
      </w:r>
    </w:p>
    <w:p w:rsidR="00000000" w:rsidDel="00000000" w:rsidP="00000000" w:rsidRDefault="00000000" w:rsidRPr="00000000" w14:paraId="0000002E">
      <w:pPr>
        <w:rPr/>
      </w:pPr>
      <w:hyperlink r:id="rId23">
        <w:r w:rsidDel="00000000" w:rsidR="00000000" w:rsidRPr="00000000">
          <w:rPr>
            <w:color w:val="1155cc"/>
            <w:u w:val="single"/>
            <w:rtl w:val="0"/>
          </w:rPr>
          <w:t xml:space="preserve">https://www.utnianos.com.ar/foro/tema-final-redes-11-02-2015</w:t>
        </w:r>
      </w:hyperlink>
      <w:r w:rsidDel="00000000" w:rsidR="00000000" w:rsidRPr="00000000">
        <w:rPr>
          <w:rtl w:val="0"/>
        </w:rPr>
      </w:r>
    </w:p>
    <w:p w:rsidR="00000000" w:rsidDel="00000000" w:rsidP="00000000" w:rsidRDefault="00000000" w:rsidRPr="00000000" w14:paraId="0000002F">
      <w:pPr>
        <w:rPr/>
      </w:pPr>
      <w:hyperlink r:id="rId24">
        <w:r w:rsidDel="00000000" w:rsidR="00000000" w:rsidRPr="00000000">
          <w:rPr>
            <w:color w:val="1155cc"/>
            <w:u w:val="single"/>
            <w:rtl w:val="0"/>
          </w:rPr>
          <w:t xml:space="preserve">https://www.utnianos.com.ar/foro/tema-aporte-final-redes-de-informaci%C3%B3n</w:t>
        </w:r>
      </w:hyperlink>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13-7-2016 (KOVAL)</w:t>
      </w:r>
    </w:p>
    <w:p w:rsidR="00000000" w:rsidDel="00000000" w:rsidP="00000000" w:rsidRDefault="00000000" w:rsidRPr="00000000" w14:paraId="00000032">
      <w:pPr>
        <w:rPr/>
      </w:pPr>
      <w:hyperlink r:id="rId25">
        <w:r w:rsidDel="00000000" w:rsidR="00000000" w:rsidRPr="00000000">
          <w:rPr>
            <w:color w:val="1155cc"/>
            <w:u w:val="single"/>
            <w:rtl w:val="0"/>
          </w:rPr>
          <w:t xml:space="preserve">https://www.utnianos.com.ar/foro/tema-aporte-redes-final-13-7-2016?pid=444465#pid444465</w:t>
        </w:r>
      </w:hyperlink>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PARCIALES KOVAL </w:t>
        <w:br w:type="textWrapping"/>
      </w:r>
      <w:hyperlink r:id="rId26">
        <w:r w:rsidDel="00000000" w:rsidR="00000000" w:rsidRPr="00000000">
          <w:rPr>
            <w:color w:val="1155cc"/>
            <w:u w:val="single"/>
            <w:rtl w:val="0"/>
          </w:rPr>
          <w:t xml:space="preserve">https://imgur.com/a/8BRY3TT</w:t>
        </w:r>
      </w:hyperlink>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hyperlink r:id="rId27">
        <w:r w:rsidDel="00000000" w:rsidR="00000000" w:rsidRPr="00000000">
          <w:rPr>
            <w:color w:val="0000ee"/>
            <w:u w:val="single"/>
            <w:rtl w:val="0"/>
          </w:rPr>
          <w:t xml:space="preserve">Koval</w:t>
        </w:r>
      </w:hyperlink>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1"/>
        <w:rPr/>
      </w:pPr>
      <w:bookmarkStart w:colFirst="0" w:colLast="0" w:name="_d0ug07eoo2ol" w:id="0"/>
      <w:bookmarkEnd w:id="0"/>
      <w:r w:rsidDel="00000000" w:rsidR="00000000" w:rsidRPr="00000000">
        <w:rPr>
          <w:rtl w:val="0"/>
        </w:rPr>
        <w:t xml:space="preserve">14-2-2024 (Cicerchia)</w:t>
      </w:r>
    </w:p>
    <w:p w:rsidR="00000000" w:rsidDel="00000000" w:rsidP="00000000" w:rsidRDefault="00000000" w:rsidRPr="00000000" w14:paraId="0000003D">
      <w:pPr>
        <w:rPr/>
      </w:pPr>
      <w:r w:rsidDel="00000000" w:rsidR="00000000" w:rsidRPr="00000000">
        <w:rPr>
          <w:rtl w:val="0"/>
        </w:rPr>
        <w:t xml:space="preserve">1) LAN/WLAN - IEEE 802.3 - NAV - CSMA</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2222500"/>
            <wp:effectExtent b="0" l="0" r="0" t="0"/>
            <wp:docPr id="3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1.1)</w:t>
      </w:r>
    </w:p>
    <w:p w:rsidR="00000000" w:rsidDel="00000000" w:rsidP="00000000" w:rsidRDefault="00000000" w:rsidRPr="00000000" w14:paraId="00000041">
      <w:pPr>
        <w:rPr/>
      </w:pPr>
      <w:r w:rsidDel="00000000" w:rsidR="00000000" w:rsidRPr="00000000">
        <w:rPr>
          <w:rtl w:val="0"/>
        </w:rPr>
        <w:t xml:space="preserve">Se basa en CSMA/CD. Soluciona la ineficiencia de CSMA haciendo que la estación siga escuchando el medio mientras dura la transmisión.</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Si el medio está libre =&gt; transmite</w:t>
      </w:r>
    </w:p>
    <w:p w:rsidR="00000000" w:rsidDel="00000000" w:rsidP="00000000" w:rsidRDefault="00000000" w:rsidRPr="00000000" w14:paraId="00000044">
      <w:pPr>
        <w:rPr/>
      </w:pPr>
      <w:r w:rsidDel="00000000" w:rsidR="00000000" w:rsidRPr="00000000">
        <w:rPr>
          <w:rtl w:val="0"/>
        </w:rPr>
        <w:t xml:space="preserve">Si el medio está ocupado =&gt; escucha hasta que el canal se libere</w:t>
      </w:r>
    </w:p>
    <w:p w:rsidR="00000000" w:rsidDel="00000000" w:rsidP="00000000" w:rsidRDefault="00000000" w:rsidRPr="00000000" w14:paraId="00000045">
      <w:pPr>
        <w:rPr/>
      </w:pPr>
      <w:r w:rsidDel="00000000" w:rsidR="00000000" w:rsidRPr="00000000">
        <w:rPr>
          <w:rtl w:val="0"/>
        </w:rPr>
        <w:t xml:space="preserve">Colisión =&gt;  se transmite una pequeña señal de interferencia (jam signal) para asegurarse de que todas las estaciones constaten la colisión y se deja de transmitir.</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1.2)</w:t>
      </w:r>
    </w:p>
    <w:p w:rsidR="00000000" w:rsidDel="00000000" w:rsidP="00000000" w:rsidRDefault="00000000" w:rsidRPr="00000000" w14:paraId="00000048">
      <w:pPr>
        <w:rPr>
          <w:rFonts w:ascii="Roboto Slab" w:cs="Roboto Slab" w:eastAsia="Roboto Slab" w:hAnsi="Roboto Slab"/>
        </w:rPr>
      </w:pPr>
      <w:r w:rsidDel="00000000" w:rsidR="00000000" w:rsidRPr="00000000">
        <w:rPr>
          <w:rtl w:val="0"/>
        </w:rPr>
        <w:t xml:space="preserve">NAV se usa </w:t>
      </w:r>
      <w:r w:rsidDel="00000000" w:rsidR="00000000" w:rsidRPr="00000000">
        <w:rPr>
          <w:rFonts w:ascii="Roboto Slab" w:cs="Roboto Slab" w:eastAsia="Roboto Slab" w:hAnsi="Roboto Slab"/>
          <w:rtl w:val="0"/>
        </w:rPr>
        <w:t xml:space="preserve">para reducir las ambigüedades con respecto a qué estación va a transmitir. Se define la detección del canal como un proceso física y virtual:</w:t>
      </w:r>
    </w:p>
    <w:p w:rsidR="00000000" w:rsidDel="00000000" w:rsidP="00000000" w:rsidRDefault="00000000" w:rsidRPr="00000000" w14:paraId="00000049">
      <w:pPr>
        <w:numPr>
          <w:ilvl w:val="0"/>
          <w:numId w:val="32"/>
        </w:numPr>
        <w:spacing w:after="0" w:afterAutospacing="0" w:before="200" w:lineRule="auto"/>
        <w:ind w:left="72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Detección física</w:t>
      </w:r>
      <w:r w:rsidDel="00000000" w:rsidR="00000000" w:rsidRPr="00000000">
        <w:rPr>
          <w:rFonts w:ascii="Roboto Slab" w:cs="Roboto Slab" w:eastAsia="Roboto Slab" w:hAnsi="Roboto Slab"/>
          <w:rtl w:val="0"/>
        </w:rPr>
        <w:t xml:space="preserve">: solo se verifica el medio para ver si hay una señal válida.</w:t>
      </w:r>
    </w:p>
    <w:p w:rsidR="00000000" w:rsidDel="00000000" w:rsidP="00000000" w:rsidRDefault="00000000" w:rsidRPr="00000000" w14:paraId="0000004A">
      <w:pPr>
        <w:numPr>
          <w:ilvl w:val="0"/>
          <w:numId w:val="32"/>
        </w:numPr>
        <w:spacing w:after="200" w:before="0" w:beforeAutospacing="0" w:lineRule="auto"/>
        <w:ind w:left="72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Detección virtual</w:t>
      </w:r>
      <w:r w:rsidDel="00000000" w:rsidR="00000000" w:rsidRPr="00000000">
        <w:rPr>
          <w:rFonts w:ascii="Roboto Slab" w:cs="Roboto Slab" w:eastAsia="Roboto Slab" w:hAnsi="Roboto Slab"/>
          <w:rtl w:val="0"/>
        </w:rPr>
        <w:t xml:space="preserve">: cada estación mantiene un registro lógico del momento en que se usa el canal rastreando el </w:t>
      </w:r>
      <w:r w:rsidDel="00000000" w:rsidR="00000000" w:rsidRPr="00000000">
        <w:rPr>
          <w:rFonts w:ascii="Roboto Slab" w:cs="Roboto Slab" w:eastAsia="Roboto Slab" w:hAnsi="Roboto Slab"/>
          <w:b w:val="1"/>
          <w:rtl w:val="0"/>
        </w:rPr>
        <w:t xml:space="preserve">NAV</w:t>
      </w:r>
      <w:r w:rsidDel="00000000" w:rsidR="00000000" w:rsidRPr="00000000">
        <w:rPr>
          <w:rFonts w:ascii="Roboto Slab" w:cs="Roboto Slab" w:eastAsia="Roboto Slab" w:hAnsi="Roboto Slab"/>
          <w:rtl w:val="0"/>
        </w:rPr>
        <w:t xml:space="preserve">. </w:t>
      </w:r>
    </w:p>
    <w:p w:rsidR="00000000" w:rsidDel="00000000" w:rsidP="00000000" w:rsidRDefault="00000000" w:rsidRPr="00000000" w14:paraId="0000004B">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Cada trama lleva un campo NAV que indica cuánto tiempo tardará en completarse la secuencia a la que pertenece esa trama. Las otras estaciones que escuchen la trama saben que el canal estará ocupado durante el período indicado por el NAV, sin importar si pueden detectar o no una señal física. </w:t>
      </w:r>
    </w:p>
    <w:p w:rsidR="00000000" w:rsidDel="00000000" w:rsidP="00000000" w:rsidRDefault="00000000" w:rsidRPr="00000000" w14:paraId="0000004C">
      <w:pPr>
        <w:rPr>
          <w:rFonts w:ascii="Roboto Slab" w:cs="Roboto Slab" w:eastAsia="Roboto Slab" w:hAnsi="Roboto Slab"/>
        </w:rPr>
      </w:pPr>
      <w:r w:rsidDel="00000000" w:rsidR="00000000" w:rsidRPr="00000000">
        <w:rPr>
          <w:rtl w:val="0"/>
        </w:rPr>
      </w:r>
    </w:p>
    <w:p w:rsidR="00000000" w:rsidDel="00000000" w:rsidP="00000000" w:rsidRDefault="00000000" w:rsidRPr="00000000" w14:paraId="0000004D">
      <w:pPr>
        <w:rPr>
          <w:rFonts w:ascii="Roboto Slab" w:cs="Roboto Slab" w:eastAsia="Roboto Slab" w:hAnsi="Roboto Slab"/>
        </w:rPr>
      </w:pPr>
      <w:r w:rsidDel="00000000" w:rsidR="00000000" w:rsidRPr="00000000">
        <w:rPr>
          <w:rtl w:val="0"/>
        </w:rPr>
      </w:r>
    </w:p>
    <w:p w:rsidR="00000000" w:rsidDel="00000000" w:rsidP="00000000" w:rsidRDefault="00000000" w:rsidRPr="00000000" w14:paraId="0000004E">
      <w:pPr>
        <w:rPr>
          <w:rFonts w:ascii="Roboto Slab" w:cs="Roboto Slab" w:eastAsia="Roboto Slab" w:hAnsi="Roboto Slab"/>
        </w:rPr>
      </w:pPr>
      <w:r w:rsidDel="00000000" w:rsidR="00000000" w:rsidRPr="00000000">
        <w:rPr>
          <w:rFonts w:ascii="Roboto Slab" w:cs="Roboto Slab" w:eastAsia="Roboto Slab" w:hAnsi="Roboto Slab"/>
          <w:rtl w:val="0"/>
        </w:rPr>
        <w:t xml:space="preserve">INTERNET </w:t>
      </w:r>
    </w:p>
    <w:p w:rsidR="00000000" w:rsidDel="00000000" w:rsidP="00000000" w:rsidRDefault="00000000" w:rsidRPr="00000000" w14:paraId="0000004F">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4595813" cy="1160404"/>
            <wp:effectExtent b="0" l="0" r="0" t="0"/>
            <wp:docPr id="20"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595813" cy="1160404"/>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tl w:val="0"/>
        </w:rPr>
        <w:t xml:space="preserve">2.1 </w:t>
      </w:r>
    </w:p>
    <w:p w:rsidR="00000000" w:rsidDel="00000000" w:rsidP="00000000" w:rsidRDefault="00000000" w:rsidRPr="00000000" w14:paraId="00000051">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tl w:val="0"/>
        </w:rPr>
        <w:t xml:space="preserve">UPD. Es un protocolo de la capa de transporte. Es un servicio no fiable, lo que permite reducir la sobrecarga del protocolo. Se sitúa encima de IP y le incorpora la capacidad de direccionamiento de puerto. UDP transmite segmentos.  Se utiliza para aplicaciones que no requieren un flujo continuo de datos y para DNS.</w:t>
      </w:r>
    </w:p>
    <w:p w:rsidR="00000000" w:rsidDel="00000000" w:rsidP="00000000" w:rsidRDefault="00000000" w:rsidRPr="00000000" w14:paraId="00000052">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tl w:val="0"/>
        </w:rPr>
        <w:t xml:space="preserve">IP. Es un protocolo de capa de red. Define la unidad básica para la transferencia de datos, selección de rutas (ruteo) y conjunto de reglas para la entrega de paquetes no </w:t>
      </w:r>
      <w:r w:rsidDel="00000000" w:rsidR="00000000" w:rsidRPr="00000000">
        <w:rPr>
          <w:rFonts w:ascii="Roboto Slab" w:cs="Roboto Slab" w:eastAsia="Roboto Slab" w:hAnsi="Roboto Slab"/>
          <w:rtl w:val="0"/>
        </w:rPr>
        <w:t xml:space="preserve">confiable</w:t>
      </w:r>
      <w:r w:rsidDel="00000000" w:rsidR="00000000" w:rsidRPr="00000000">
        <w:rPr>
          <w:rFonts w:ascii="Roboto Slab" w:cs="Roboto Slab" w:eastAsia="Roboto Slab" w:hAnsi="Roboto Slab"/>
          <w:rtl w:val="0"/>
        </w:rPr>
        <w:t xml:space="preserve">.</w:t>
      </w:r>
    </w:p>
    <w:p w:rsidR="00000000" w:rsidDel="00000000" w:rsidP="00000000" w:rsidRDefault="00000000" w:rsidRPr="00000000" w14:paraId="00000053">
      <w:pPr>
        <w:spacing w:after="200" w:before="200" w:lineRule="auto"/>
        <w:ind w:left="0" w:firstLine="0"/>
        <w:rPr>
          <w:rFonts w:ascii="Roboto Slab" w:cs="Roboto Slab" w:eastAsia="Roboto Slab" w:hAnsi="Roboto Slab"/>
        </w:rPr>
      </w:pPr>
      <w:r w:rsidDel="00000000" w:rsidR="00000000" w:rsidRPr="00000000">
        <w:rPr>
          <w:rtl w:val="0"/>
        </w:rPr>
      </w:r>
    </w:p>
    <w:p w:rsidR="00000000" w:rsidDel="00000000" w:rsidP="00000000" w:rsidRDefault="00000000" w:rsidRPr="00000000" w14:paraId="00000054">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tl w:val="0"/>
        </w:rPr>
        <w:t xml:space="preserve">2.2 </w:t>
      </w:r>
    </w:p>
    <w:p w:rsidR="00000000" w:rsidDel="00000000" w:rsidP="00000000" w:rsidRDefault="00000000" w:rsidRPr="00000000" w14:paraId="00000055">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tl w:val="0"/>
        </w:rPr>
        <w:t xml:space="preserve">CIDR. </w:t>
      </w:r>
    </w:p>
    <w:p w:rsidR="00000000" w:rsidDel="00000000" w:rsidP="00000000" w:rsidRDefault="00000000" w:rsidRPr="00000000" w14:paraId="00000056">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Se usa para asignar bloques de direcciones sin pertenecer a ninguna clase. Uso de máscara en notación CIDR. Se determinan la primera dirección, la longitud y el broadcast del bloque. La dirección IP se escribe seguida de “/” junto con la longitud de prefijo.</w:t>
      </w:r>
    </w:p>
    <w:p w:rsidR="00000000" w:rsidDel="00000000" w:rsidP="00000000" w:rsidRDefault="00000000" w:rsidRPr="00000000" w14:paraId="00000057">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4629150" cy="762000"/>
            <wp:effectExtent b="0" l="0" r="0" t="0"/>
            <wp:docPr id="53"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46291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MPLS agrega una etiqueta en frente de cada paquete. El reenvío se basa en la etiqueta, no en la dirección de destino. La etiqueta se convierte en un índice de una tabla interna, permitiendo un reenvío mucho más rápido.</w:t>
      </w:r>
    </w:p>
    <w:p w:rsidR="00000000" w:rsidDel="00000000" w:rsidP="00000000" w:rsidRDefault="00000000" w:rsidRPr="00000000" w14:paraId="00000059">
      <w:pPr>
        <w:spacing w:after="200" w:before="200" w:lineRule="auto"/>
        <w:jc w:val="center"/>
        <w:rPr>
          <w:rFonts w:ascii="Roboto Slab" w:cs="Roboto Slab" w:eastAsia="Roboto Slab" w:hAnsi="Roboto Slab"/>
        </w:rPr>
      </w:pPr>
      <w:r w:rsidDel="00000000" w:rsidR="00000000" w:rsidRPr="00000000">
        <w:rPr>
          <w:rtl w:val="0"/>
        </w:rPr>
      </w:r>
    </w:p>
    <w:p w:rsidR="00000000" w:rsidDel="00000000" w:rsidP="00000000" w:rsidRDefault="00000000" w:rsidRPr="00000000" w14:paraId="0000005A">
      <w:pPr>
        <w:numPr>
          <w:ilvl w:val="0"/>
          <w:numId w:val="2"/>
        </w:numPr>
        <w:spacing w:after="0" w:afterAutospacing="0" w:before="200" w:lineRule="auto"/>
        <w:ind w:left="72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Cuando un paquete IP llega al extremo de la red MPLS, el LER inspecciona la dirección IP de destino y origen, y el tipo de servicio para determinar la FEC. Si la FEC existe, ya tiene una etiqueta asignada. Si es nueva, se tiene que asignar una nueva etiqueta. Se define el LPS.</w:t>
      </w:r>
    </w:p>
    <w:p w:rsidR="00000000" w:rsidDel="00000000" w:rsidP="00000000" w:rsidRDefault="00000000" w:rsidRPr="00000000" w14:paraId="0000005B">
      <w:pPr>
        <w:numPr>
          <w:ilvl w:val="0"/>
          <w:numId w:val="2"/>
        </w:numPr>
        <w:spacing w:after="0" w:afterAutospacing="0" w:before="0" w:beforeAutospacing="0" w:lineRule="auto"/>
        <w:ind w:left="72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Cuando un paquete llega a un LSR, la etiqueta se utiliza como un índice en una tabla para determinar la línea de salida y la nueva etiqueta a utilizar. La etiqueta solo tiene importancia local.</w:t>
      </w:r>
    </w:p>
    <w:p w:rsidR="00000000" w:rsidDel="00000000" w:rsidP="00000000" w:rsidRDefault="00000000" w:rsidRPr="00000000" w14:paraId="0000005C">
      <w:pPr>
        <w:numPr>
          <w:ilvl w:val="0"/>
          <w:numId w:val="2"/>
        </w:numPr>
        <w:spacing w:after="200" w:before="0" w:beforeAutospacing="0" w:lineRule="auto"/>
        <w:ind w:left="72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En el otro extremo, la etiqueta se elimina para revelar el paquete IP a la siguiente red.</w:t>
      </w:r>
    </w:p>
    <w:p w:rsidR="00000000" w:rsidDel="00000000" w:rsidP="00000000" w:rsidRDefault="00000000" w:rsidRPr="00000000" w14:paraId="0000005D">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Se usan distintos protocolos para el intercambio de etiquetas (</w:t>
      </w:r>
      <w:r w:rsidDel="00000000" w:rsidR="00000000" w:rsidRPr="00000000">
        <w:rPr>
          <w:rFonts w:ascii="Roboto Slab" w:cs="Roboto Slab" w:eastAsia="Roboto Slab" w:hAnsi="Roboto Slab"/>
          <w:b w:val="1"/>
          <w:rtl w:val="0"/>
        </w:rPr>
        <w:t xml:space="preserve">LDP</w:t>
      </w:r>
      <w:r w:rsidDel="00000000" w:rsidR="00000000" w:rsidRPr="00000000">
        <w:rPr>
          <w:rFonts w:ascii="Roboto Slab" w:cs="Roboto Slab" w:eastAsia="Roboto Slab" w:hAnsi="Roboto Slab"/>
          <w:rtl w:val="0"/>
        </w:rPr>
        <w:t xml:space="preserve">, </w:t>
      </w:r>
      <w:r w:rsidDel="00000000" w:rsidR="00000000" w:rsidRPr="00000000">
        <w:rPr>
          <w:rFonts w:ascii="Roboto Slab" w:cs="Roboto Slab" w:eastAsia="Roboto Slab" w:hAnsi="Roboto Slab"/>
          <w:b w:val="1"/>
          <w:rtl w:val="0"/>
        </w:rPr>
        <w:t xml:space="preserve">RSVP</w:t>
      </w:r>
      <w:r w:rsidDel="00000000" w:rsidR="00000000" w:rsidRPr="00000000">
        <w:rPr>
          <w:rFonts w:ascii="Roboto Slab" w:cs="Roboto Slab" w:eastAsia="Roboto Slab" w:hAnsi="Roboto Slab"/>
          <w:rtl w:val="0"/>
        </w:rPr>
        <w:t xml:space="preserve">, </w:t>
      </w:r>
      <w:r w:rsidDel="00000000" w:rsidR="00000000" w:rsidRPr="00000000">
        <w:rPr>
          <w:rFonts w:ascii="Roboto Slab" w:cs="Roboto Slab" w:eastAsia="Roboto Slab" w:hAnsi="Roboto Slab"/>
          <w:b w:val="1"/>
          <w:rtl w:val="0"/>
        </w:rPr>
        <w:t xml:space="preserve">BGP</w:t>
      </w:r>
      <w:r w:rsidDel="00000000" w:rsidR="00000000" w:rsidRPr="00000000">
        <w:rPr>
          <w:rFonts w:ascii="Roboto Slab" w:cs="Roboto Slab" w:eastAsia="Roboto Slab" w:hAnsi="Roboto Slab"/>
          <w:rtl w:val="0"/>
        </w:rPr>
        <w:t xml:space="preserve">).</w:t>
      </w:r>
    </w:p>
    <w:p w:rsidR="00000000" w:rsidDel="00000000" w:rsidP="00000000" w:rsidRDefault="00000000" w:rsidRPr="00000000" w14:paraId="0000005E">
      <w:pPr>
        <w:spacing w:after="200" w:before="200" w:lineRule="auto"/>
        <w:jc w:val="center"/>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3881438" cy="1805320"/>
            <wp:effectExtent b="0" l="0" r="0" t="0"/>
            <wp:docPr id="57"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3881438" cy="180532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00" w:before="200" w:lineRule="auto"/>
        <w:jc w:val="center"/>
        <w:rPr>
          <w:rFonts w:ascii="Roboto Slab" w:cs="Roboto Slab" w:eastAsia="Roboto Slab" w:hAnsi="Roboto Slab"/>
        </w:rPr>
      </w:pPr>
      <w:r w:rsidDel="00000000" w:rsidR="00000000" w:rsidRPr="00000000">
        <w:rPr>
          <w:rtl w:val="0"/>
        </w:rPr>
      </w:r>
    </w:p>
    <w:p w:rsidR="00000000" w:rsidDel="00000000" w:rsidP="00000000" w:rsidRDefault="00000000" w:rsidRPr="00000000" w14:paraId="00000060">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5562600" cy="1762125"/>
            <wp:effectExtent b="0" l="0" r="0" t="0"/>
            <wp:docPr id="1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5626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122.16.5.0/24 24 para red y 8 PARA HOST</w:t>
      </w:r>
    </w:p>
    <w:p w:rsidR="00000000" w:rsidDel="00000000" w:rsidP="00000000" w:rsidRDefault="00000000" w:rsidRPr="00000000" w14:paraId="00000062">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Uso VLSM. Necesito 2 subredes. 128 para cada una. Desperdicio muchas para el caso de 10 hosts. Entonces tengo /25 y el segundo espacio de 128 lo vuelvo a dividir. Me queda en /28</w:t>
      </w:r>
    </w:p>
    <w:p w:rsidR="00000000" w:rsidDel="00000000" w:rsidP="00000000" w:rsidRDefault="00000000" w:rsidRPr="00000000" w14:paraId="00000063">
      <w:pPr>
        <w:spacing w:after="200" w:before="200" w:lineRule="auto"/>
        <w:rPr>
          <w:rFonts w:ascii="Roboto Mono" w:cs="Roboto Mono" w:eastAsia="Roboto Mono" w:hAnsi="Roboto Mono"/>
          <w:b w:val="1"/>
        </w:rPr>
      </w:pPr>
      <w:r w:rsidDel="00000000" w:rsidR="00000000" w:rsidRPr="00000000">
        <w:rPr>
          <w:rFonts w:ascii="Roboto Mono" w:cs="Roboto Mono" w:eastAsia="Roboto Mono" w:hAnsi="Roboto Mono"/>
          <w:rtl w:val="0"/>
        </w:rPr>
        <w:t xml:space="preserve">01111010.00010000.00000101.|</w:t>
      </w:r>
      <w:r w:rsidDel="00000000" w:rsidR="00000000" w:rsidRPr="00000000">
        <w:rPr>
          <w:rFonts w:ascii="Roboto Mono" w:cs="Roboto Mono" w:eastAsia="Roboto Mono" w:hAnsi="Roboto Mono"/>
          <w:b w:val="1"/>
          <w:rtl w:val="0"/>
        </w:rPr>
        <w:t xml:space="preserve">0|host</w:t>
      </w:r>
    </w:p>
    <w:p w:rsidR="00000000" w:rsidDel="00000000" w:rsidP="00000000" w:rsidRDefault="00000000" w:rsidRPr="00000000" w14:paraId="00000064">
      <w:pPr>
        <w:spacing w:after="200" w:before="200" w:lineRule="auto"/>
        <w:rPr>
          <w:rFonts w:ascii="Roboto Mono" w:cs="Roboto Mono" w:eastAsia="Roboto Mono" w:hAnsi="Roboto Mono"/>
          <w:b w:val="1"/>
          <w:sz w:val="20"/>
          <w:szCs w:val="20"/>
        </w:rPr>
      </w:pPr>
      <w:r w:rsidDel="00000000" w:rsidR="00000000" w:rsidRPr="00000000">
        <w:rPr>
          <w:rFonts w:ascii="Roboto Mono" w:cs="Roboto Mono" w:eastAsia="Roboto Mono" w:hAnsi="Roboto Mono"/>
          <w:rtl w:val="0"/>
        </w:rPr>
        <w:t xml:space="preserve">01111010.00010000.00000101.|</w:t>
      </w:r>
      <w:r w:rsidDel="00000000" w:rsidR="00000000" w:rsidRPr="00000000">
        <w:rPr>
          <w:rFonts w:ascii="Roboto Mono" w:cs="Roboto Mono" w:eastAsia="Roboto Mono" w:hAnsi="Roboto Mono"/>
          <w:b w:val="1"/>
          <w:rtl w:val="0"/>
        </w:rPr>
        <w:t xml:space="preserve">1000|host</w:t>
      </w:r>
      <w:r w:rsidDel="00000000" w:rsidR="00000000" w:rsidRPr="00000000">
        <w:rPr>
          <w:rtl w:val="0"/>
        </w:rPr>
      </w:r>
    </w:p>
    <w:p w:rsidR="00000000" w:rsidDel="00000000" w:rsidP="00000000" w:rsidRDefault="00000000" w:rsidRPr="00000000" w14:paraId="00000065">
      <w:pPr>
        <w:spacing w:after="200" w:before="2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 subred de 100 hosts</w:t>
      </w:r>
    </w:p>
    <w:p w:rsidR="00000000" w:rsidDel="00000000" w:rsidP="00000000" w:rsidRDefault="00000000" w:rsidRPr="00000000" w14:paraId="00000066">
      <w:pPr>
        <w:numPr>
          <w:ilvl w:val="0"/>
          <w:numId w:val="41"/>
        </w:numPr>
        <w:spacing w:after="0" w:afterAutospacing="0" w:before="20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Requerimiento: 100</w:t>
      </w:r>
    </w:p>
    <w:p w:rsidR="00000000" w:rsidDel="00000000" w:rsidP="00000000" w:rsidRDefault="00000000" w:rsidRPr="00000000" w14:paraId="00000067">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Asignados: 126 (128 - 2)</w:t>
      </w:r>
    </w:p>
    <w:p w:rsidR="00000000" w:rsidDel="00000000" w:rsidP="00000000" w:rsidRDefault="00000000" w:rsidRPr="00000000" w14:paraId="00000068">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CIDR: /25</w:t>
      </w:r>
    </w:p>
    <w:p w:rsidR="00000000" w:rsidDel="00000000" w:rsidP="00000000" w:rsidRDefault="00000000" w:rsidRPr="00000000" w14:paraId="00000069">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Dirección de Subred: 122.16.5.0</w:t>
      </w:r>
    </w:p>
    <w:p w:rsidR="00000000" w:rsidDel="00000000" w:rsidP="00000000" w:rsidRDefault="00000000" w:rsidRPr="00000000" w14:paraId="0000006A">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Máscara: 255.255.255.128</w:t>
      </w:r>
    </w:p>
    <w:p w:rsidR="00000000" w:rsidDel="00000000" w:rsidP="00000000" w:rsidRDefault="00000000" w:rsidRPr="00000000" w14:paraId="0000006B">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Rango Asignable: 122.16.5.1 - 122.16.5.126</w:t>
      </w:r>
    </w:p>
    <w:p w:rsidR="00000000" w:rsidDel="00000000" w:rsidP="00000000" w:rsidRDefault="00000000" w:rsidRPr="00000000" w14:paraId="0000006C">
      <w:pPr>
        <w:numPr>
          <w:ilvl w:val="0"/>
          <w:numId w:val="41"/>
        </w:numPr>
        <w:spacing w:after="20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Dirección de broadcast: 122.16.5.127</w:t>
      </w:r>
    </w:p>
    <w:p w:rsidR="00000000" w:rsidDel="00000000" w:rsidP="00000000" w:rsidRDefault="00000000" w:rsidRPr="00000000" w14:paraId="0000006D">
      <w:pPr>
        <w:spacing w:after="200" w:before="2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Reviso solo el último octeto: </w:t>
        <w:br w:type="textWrapping"/>
        <w:t xml:space="preserve">0|0000000</w:t>
        <w:br w:type="textWrapping"/>
        <w:t xml:space="preserve">1|0000000 = 128</w:t>
      </w:r>
    </w:p>
    <w:p w:rsidR="00000000" w:rsidDel="00000000" w:rsidP="00000000" w:rsidRDefault="00000000" w:rsidRPr="00000000" w14:paraId="0000006E">
      <w:pPr>
        <w:spacing w:after="200" w:before="2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 subred de 10 hosts</w:t>
      </w:r>
    </w:p>
    <w:p w:rsidR="00000000" w:rsidDel="00000000" w:rsidP="00000000" w:rsidRDefault="00000000" w:rsidRPr="00000000" w14:paraId="0000006F">
      <w:pPr>
        <w:numPr>
          <w:ilvl w:val="0"/>
          <w:numId w:val="41"/>
        </w:numPr>
        <w:spacing w:after="0" w:afterAutospacing="0" w:before="20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Requerimiento: 10</w:t>
      </w:r>
    </w:p>
    <w:p w:rsidR="00000000" w:rsidDel="00000000" w:rsidP="00000000" w:rsidRDefault="00000000" w:rsidRPr="00000000" w14:paraId="00000070">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Asignados: 14 (16 - 2)</w:t>
      </w:r>
    </w:p>
    <w:p w:rsidR="00000000" w:rsidDel="00000000" w:rsidP="00000000" w:rsidRDefault="00000000" w:rsidRPr="00000000" w14:paraId="00000071">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CIDR: /28</w:t>
      </w:r>
    </w:p>
    <w:p w:rsidR="00000000" w:rsidDel="00000000" w:rsidP="00000000" w:rsidRDefault="00000000" w:rsidRPr="00000000" w14:paraId="00000072">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Dirección de Subred: 122.16.5.128</w:t>
      </w:r>
    </w:p>
    <w:p w:rsidR="00000000" w:rsidDel="00000000" w:rsidP="00000000" w:rsidRDefault="00000000" w:rsidRPr="00000000" w14:paraId="00000073">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Máscara: 255.255.255.240</w:t>
      </w:r>
    </w:p>
    <w:p w:rsidR="00000000" w:rsidDel="00000000" w:rsidP="00000000" w:rsidRDefault="00000000" w:rsidRPr="00000000" w14:paraId="00000074">
      <w:pPr>
        <w:numPr>
          <w:ilvl w:val="0"/>
          <w:numId w:val="41"/>
        </w:numPr>
        <w:spacing w:after="0" w:afterAutospacing="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Rango Asignable: 122.16.5.129</w:t>
      </w:r>
    </w:p>
    <w:p w:rsidR="00000000" w:rsidDel="00000000" w:rsidP="00000000" w:rsidRDefault="00000000" w:rsidRPr="00000000" w14:paraId="00000075">
      <w:pPr>
        <w:numPr>
          <w:ilvl w:val="0"/>
          <w:numId w:val="41"/>
        </w:numPr>
        <w:spacing w:after="200" w:before="0" w:beforeAutospacing="0" w:lineRule="auto"/>
        <w:ind w:left="720" w:hanging="360"/>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Dirección de broadcast: 122.16.5.143</w:t>
      </w:r>
    </w:p>
    <w:p w:rsidR="00000000" w:rsidDel="00000000" w:rsidP="00000000" w:rsidRDefault="00000000" w:rsidRPr="00000000" w14:paraId="00000076">
      <w:pPr>
        <w:spacing w:after="200" w:before="20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Reviso solo el último octeto: </w:t>
        <w:br w:type="textWrapping"/>
        <w:t xml:space="preserve">0000|0000</w:t>
        <w:br w:type="textWrapping"/>
        <w:t xml:space="preserve">1111|0000 = 240</w:t>
      </w:r>
    </w:p>
    <w:p w:rsidR="00000000" w:rsidDel="00000000" w:rsidP="00000000" w:rsidRDefault="00000000" w:rsidRPr="00000000" w14:paraId="00000077">
      <w:pPr>
        <w:spacing w:after="200" w:before="20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8">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5537200"/>
            <wp:effectExtent b="0" l="0" r="0" t="0"/>
            <wp:docPr id="54" name="image67.png"/>
            <a:graphic>
              <a:graphicData uri="http://schemas.openxmlformats.org/drawingml/2006/picture">
                <pic:pic>
                  <pic:nvPicPr>
                    <pic:cNvPr id="0" name="image67.png"/>
                    <pic:cNvPicPr preferRelativeResize="0"/>
                  </pic:nvPicPr>
                  <pic:blipFill>
                    <a:blip r:embed="rId33"/>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Se tiene seteado el flag DF (No fragmentar). El MTU es de 1500 bytes, pero el datagrama es mayor, por lo que falla.</w:t>
      </w:r>
    </w:p>
    <w:p w:rsidR="00000000" w:rsidDel="00000000" w:rsidP="00000000" w:rsidRDefault="00000000" w:rsidRPr="00000000" w14:paraId="0000007A">
      <w:pPr>
        <w:spacing w:after="200" w:before="20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07B">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2032000"/>
            <wp:effectExtent b="0" l="0" r="0" t="0"/>
            <wp:docPr id="72" name="image65.png"/>
            <a:graphic>
              <a:graphicData uri="http://schemas.openxmlformats.org/drawingml/2006/picture">
                <pic:pic>
                  <pic:nvPicPr>
                    <pic:cNvPr id="0" name="image65.png"/>
                    <pic:cNvPicPr preferRelativeResize="0"/>
                  </pic:nvPicPr>
                  <pic:blipFill>
                    <a:blip r:embed="rId34"/>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Trama Ethernet:</w:t>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1980"/>
        <w:gridCol w:w="1740"/>
        <w:gridCol w:w="1395"/>
        <w:gridCol w:w="1605"/>
        <w:tblGridChange w:id="0">
          <w:tblGrid>
            <w:gridCol w:w="2280"/>
            <w:gridCol w:w="1980"/>
            <w:gridCol w:w="1740"/>
            <w:gridCol w:w="1395"/>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Mac Destino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Mac Origen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Tipo</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00.40.05.40.ef.24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00.60.08.9f.b1.f3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16"/>
                <w:szCs w:val="16"/>
              </w:rPr>
            </w:pPr>
            <w:r w:rsidDel="00000000" w:rsidR="00000000" w:rsidRPr="00000000">
              <w:rPr>
                <w:rFonts w:ascii="Roboto Mono" w:cs="Roboto Mono" w:eastAsia="Roboto Mono" w:hAnsi="Roboto Mono"/>
                <w:b w:val="1"/>
                <w:sz w:val="16"/>
                <w:szCs w:val="16"/>
                <w:rtl w:val="0"/>
              </w:rPr>
              <w:t xml:space="preserve">81 00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tl w:val="0"/>
              </w:rPr>
            </w:r>
          </w:p>
        </w:tc>
      </w:tr>
    </w:tbl>
    <w:p w:rsidR="00000000" w:rsidDel="00000000" w:rsidP="00000000" w:rsidRDefault="00000000" w:rsidRPr="00000000" w14:paraId="00000087">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El valor 0x8100 indica VLAN</w:t>
      </w:r>
    </w:p>
    <w:p w:rsidR="00000000" w:rsidDel="00000000" w:rsidP="00000000" w:rsidRDefault="00000000" w:rsidRPr="00000000" w14:paraId="00000088">
      <w:pPr>
        <w:spacing w:after="200" w:before="200" w:lineRule="auto"/>
        <w:ind w:left="0" w:firstLine="0"/>
        <w:rPr>
          <w:rFonts w:ascii="Roboto Slab" w:cs="Roboto Slab" w:eastAsia="Roboto Slab" w:hAnsi="Roboto Slab"/>
        </w:rPr>
      </w:pPr>
      <w:r w:rsidDel="00000000" w:rsidR="00000000" w:rsidRPr="00000000">
        <w:rPr>
          <w:rtl w:val="0"/>
        </w:rPr>
      </w:r>
    </w:p>
    <w:p w:rsidR="00000000" w:rsidDel="00000000" w:rsidP="00000000" w:rsidRDefault="00000000" w:rsidRPr="00000000" w14:paraId="00000089">
      <w:pPr>
        <w:pStyle w:val="Heading1"/>
        <w:ind w:firstLine="720"/>
        <w:rPr/>
        <w:pPrChange w:author="Matias Rizzato Busta" w:id="0" w:date="2025-02-08T00:59:25Z">
          <w:pPr>
            <w:pStyle w:val="Heading1"/>
          </w:pPr>
        </w:pPrChange>
      </w:pPr>
      <w:bookmarkStart w:colFirst="0" w:colLast="0" w:name="_p01hq4b5o2t2" w:id="1"/>
      <w:bookmarkEnd w:id="1"/>
      <w:r w:rsidDel="00000000" w:rsidR="00000000" w:rsidRPr="00000000">
        <w:rPr>
          <w:rtl w:val="0"/>
        </w:rPr>
        <w:t xml:space="preserve">15-2-2023 (Cicerchia)</w:t>
      </w:r>
    </w:p>
    <w:p w:rsidR="00000000" w:rsidDel="00000000" w:rsidP="00000000" w:rsidRDefault="00000000" w:rsidRPr="00000000" w14:paraId="0000008A">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tl w:val="0"/>
        </w:rPr>
        <w:t xml:space="preserve">1.</w:t>
      </w:r>
    </w:p>
    <w:p w:rsidR="00000000" w:rsidDel="00000000" w:rsidP="00000000" w:rsidRDefault="00000000" w:rsidRPr="00000000" w14:paraId="0000008B">
      <w:pPr>
        <w:rPr/>
      </w:pPr>
      <w:r w:rsidDel="00000000" w:rsidR="00000000" w:rsidRPr="00000000">
        <w:rPr/>
        <w:drawing>
          <wp:inline distB="114300" distT="114300" distL="114300" distR="114300">
            <wp:extent cx="5731200" cy="3098800"/>
            <wp:effectExtent b="0" l="0" r="0" t="0"/>
            <wp:docPr id="21"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rFonts w:ascii="Roboto Mono" w:cs="Roboto Mono" w:eastAsia="Roboto Mono" w:hAnsi="Roboto Mono"/>
        </w:rPr>
      </w:pPr>
      <w:r w:rsidDel="00000000" w:rsidR="00000000" w:rsidRPr="00000000">
        <w:rPr>
          <w:rFonts w:ascii="Roboto Mono" w:cs="Roboto Mono" w:eastAsia="Roboto Mono" w:hAnsi="Roboto Mono"/>
          <w:rtl w:val="0"/>
        </w:rPr>
        <w:t xml:space="preserve">192.168.1.0/24</w:t>
      </w:r>
    </w:p>
    <w:p w:rsidR="00000000" w:rsidDel="00000000" w:rsidP="00000000" w:rsidRDefault="00000000" w:rsidRPr="00000000" w14:paraId="0000008E">
      <w:pPr>
        <w:rPr>
          <w:rFonts w:ascii="Roboto Mono" w:cs="Roboto Mono" w:eastAsia="Roboto Mono" w:hAnsi="Roboto Mono"/>
        </w:rPr>
      </w:pPr>
      <w:r w:rsidDel="00000000" w:rsidR="00000000" w:rsidRPr="00000000">
        <w:rPr>
          <w:rFonts w:ascii="Roboto Mono" w:cs="Roboto Mono" w:eastAsia="Roboto Mono" w:hAnsi="Roboto Mono"/>
          <w:rtl w:val="0"/>
        </w:rPr>
        <w:t xml:space="preserve">La divido en dos de 128: /25</w:t>
      </w:r>
    </w:p>
    <w:p w:rsidR="00000000" w:rsidDel="00000000" w:rsidP="00000000" w:rsidRDefault="00000000" w:rsidRPr="00000000" w14:paraId="0000008F">
      <w:pPr>
        <w:rPr>
          <w:rFonts w:ascii="Roboto Mono" w:cs="Roboto Mono" w:eastAsia="Roboto Mono" w:hAnsi="Roboto Mono"/>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Subnet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Subnet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Network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rPr>
                <w:rFonts w:ascii="Roboto Mono" w:cs="Roboto Mono" w:eastAsia="Roboto Mono" w:hAnsi="Roboto Mono"/>
              </w:rPr>
            </w:pPr>
            <w:r w:rsidDel="00000000" w:rsidR="00000000" w:rsidRPr="00000000">
              <w:rPr>
                <w:rFonts w:ascii="Roboto Mono" w:cs="Roboto Mono" w:eastAsia="Roboto Mono" w:hAnsi="Roboto Mono"/>
                <w:rtl w:val="0"/>
              </w:rPr>
              <w:t xml:space="preserve">192.168.1.0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rPr>
                <w:rFonts w:ascii="Roboto Mono" w:cs="Roboto Mono" w:eastAsia="Roboto Mono" w:hAnsi="Roboto Mono"/>
              </w:rPr>
            </w:pPr>
            <w:r w:rsidDel="00000000" w:rsidR="00000000" w:rsidRPr="00000000">
              <w:rPr>
                <w:rFonts w:ascii="Roboto Mono" w:cs="Roboto Mono" w:eastAsia="Roboto Mono" w:hAnsi="Roboto Mono"/>
                <w:rtl w:val="0"/>
              </w:rPr>
              <w:t xml:space="preserve">192.168.1.128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rPr>
                <w:rFonts w:ascii="Roboto Mono" w:cs="Roboto Mono" w:eastAsia="Roboto Mono" w:hAnsi="Roboto Mono"/>
              </w:rPr>
            </w:pPr>
            <w:r w:rsidDel="00000000" w:rsidR="00000000" w:rsidRPr="00000000">
              <w:rPr>
                <w:rFonts w:ascii="Roboto Mono" w:cs="Roboto Mono" w:eastAsia="Roboto Mono" w:hAnsi="Roboto Mono"/>
                <w:rtl w:val="0"/>
              </w:rPr>
              <w:t xml:space="preserve">192.168.1.1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192.168.1.129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rPr>
                <w:rFonts w:ascii="Roboto Mono" w:cs="Roboto Mono" w:eastAsia="Roboto Mono" w:hAnsi="Roboto Mono"/>
              </w:rPr>
            </w:pPr>
            <w:r w:rsidDel="00000000" w:rsidR="00000000" w:rsidRPr="00000000">
              <w:rPr>
                <w:rFonts w:ascii="Roboto Mono" w:cs="Roboto Mono" w:eastAsia="Roboto Mono" w:hAnsi="Roboto Mono"/>
                <w:rtl w:val="0"/>
              </w:rPr>
              <w:t xml:space="preserve">192.168.1.126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192.168.1.254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rPr>
                <w:rFonts w:ascii="Roboto Mono" w:cs="Roboto Mono" w:eastAsia="Roboto Mono" w:hAnsi="Roboto Mono"/>
              </w:rPr>
            </w:pPr>
            <w:r w:rsidDel="00000000" w:rsidR="00000000" w:rsidRPr="00000000">
              <w:rPr>
                <w:rFonts w:ascii="Roboto Mono" w:cs="Roboto Mono" w:eastAsia="Roboto Mono" w:hAnsi="Roboto Mono"/>
                <w:rtl w:val="0"/>
              </w:rPr>
              <w:t xml:space="preserve">192.168.1.127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192.168.1.255</w:t>
            </w:r>
          </w:p>
        </w:tc>
      </w:tr>
    </w:tbl>
    <w:p w:rsidR="00000000" w:rsidDel="00000000" w:rsidP="00000000" w:rsidRDefault="00000000" w:rsidRPr="00000000" w14:paraId="0000009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0">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1">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2">
      <w:pPr>
        <w:rPr>
          <w:rFonts w:ascii="Roboto Mono" w:cs="Roboto Mono" w:eastAsia="Roboto Mono" w:hAnsi="Roboto Mono"/>
        </w:rPr>
      </w:pPr>
      <w:r w:rsidDel="00000000" w:rsidR="00000000" w:rsidRPr="00000000">
        <w:rPr>
          <w:rFonts w:ascii="Roboto Mono" w:cs="Roboto Mono" w:eastAsia="Roboto Mono" w:hAnsi="Roboto Mono"/>
          <w:rtl w:val="0"/>
        </w:rPr>
        <w:t xml:space="preserve">Necesito 16 hosts. Divido la Subnet 2</w:t>
      </w:r>
    </w:p>
    <w:p w:rsidR="00000000" w:rsidDel="00000000" w:rsidP="00000000" w:rsidRDefault="00000000" w:rsidRPr="00000000" w14:paraId="000000A3">
      <w:pPr>
        <w:rPr>
          <w:rFonts w:ascii="Roboto Mono" w:cs="Roboto Mono" w:eastAsia="Roboto Mono" w:hAnsi="Roboto Mono"/>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Subnet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Network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192.168.1.128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192.168.1.129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Last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192.168.1.142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rPr>
            </w:pPr>
            <w:r w:rsidDel="00000000" w:rsidR="00000000" w:rsidRPr="00000000">
              <w:rPr>
                <w:rFonts w:ascii="Roboto Mono" w:cs="Roboto Mono" w:eastAsia="Roboto Mono" w:hAnsi="Roboto Mono"/>
                <w:rtl w:val="0"/>
              </w:rPr>
              <w:t xml:space="preserve">192.168.1.143</w:t>
            </w:r>
          </w:p>
        </w:tc>
      </w:tr>
    </w:tbl>
    <w:p w:rsidR="00000000" w:rsidDel="00000000" w:rsidP="00000000" w:rsidRDefault="00000000" w:rsidRPr="00000000" w14:paraId="000000AE">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AF">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2.</w:t>
      </w:r>
    </w:p>
    <w:p w:rsidR="00000000" w:rsidDel="00000000" w:rsidP="00000000" w:rsidRDefault="00000000" w:rsidRPr="00000000" w14:paraId="000000B2">
      <w:pPr>
        <w:rPr/>
      </w:pPr>
      <w:r w:rsidDel="00000000" w:rsidR="00000000" w:rsidRPr="00000000">
        <w:rPr/>
        <w:drawing>
          <wp:inline distB="114300" distT="114300" distL="114300" distR="114300">
            <wp:extent cx="5731200" cy="1358900"/>
            <wp:effectExtent b="0" l="0" r="0" t="0"/>
            <wp:docPr id="32"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rFonts w:ascii="Roboto Mono" w:cs="Roboto Mono" w:eastAsia="Roboto Mono" w:hAnsi="Roboto Mono"/>
        </w:rPr>
      </w:pPr>
      <w:r w:rsidDel="00000000" w:rsidR="00000000" w:rsidRPr="00000000">
        <w:rPr>
          <w:rFonts w:ascii="Roboto Mono" w:cs="Roboto Mono" w:eastAsia="Roboto Mono" w:hAnsi="Roboto Mono"/>
          <w:rtl w:val="0"/>
        </w:rPr>
        <w:t xml:space="preserve">Reviso el tercer octeto</w:t>
        <w:br w:type="textWrapping"/>
      </w:r>
    </w:p>
    <w:p w:rsidR="00000000" w:rsidDel="00000000" w:rsidP="00000000" w:rsidRDefault="00000000" w:rsidRPr="00000000" w14:paraId="000000B5">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6">
      <w:pPr>
        <w:rPr>
          <w:rFonts w:ascii="Roboto Mono" w:cs="Roboto Mono" w:eastAsia="Roboto Mono" w:hAnsi="Roboto Mono"/>
        </w:rPr>
      </w:pPr>
      <w:r w:rsidDel="00000000" w:rsidR="00000000" w:rsidRPr="00000000">
        <w:rPr>
          <w:rFonts w:ascii="Roboto Mono" w:cs="Roboto Mono" w:eastAsia="Roboto Mono" w:hAnsi="Roboto Mono"/>
          <w:rtl w:val="0"/>
        </w:rPr>
        <w:t xml:space="preserve">192.168.4.0/22 =&gt; </w:t>
      </w:r>
      <w:r w:rsidDel="00000000" w:rsidR="00000000" w:rsidRPr="00000000">
        <w:rPr>
          <w:rFonts w:ascii="Roboto Mono" w:cs="Roboto Mono" w:eastAsia="Roboto Mono" w:hAnsi="Roboto Mono"/>
          <w:shd w:fill="d9ead3" w:val="clear"/>
          <w:rtl w:val="0"/>
        </w:rPr>
        <w:t xml:space="preserve">11000000.10101000.0000</w:t>
      </w:r>
      <w:r w:rsidDel="00000000" w:rsidR="00000000" w:rsidRPr="00000000">
        <w:rPr>
          <w:rFonts w:ascii="Roboto Mono" w:cs="Roboto Mono" w:eastAsia="Roboto Mono" w:hAnsi="Roboto Mono"/>
          <w:rtl w:val="0"/>
        </w:rPr>
        <w:t xml:space="preserve">0100.00000000</w:t>
      </w:r>
    </w:p>
    <w:p w:rsidR="00000000" w:rsidDel="00000000" w:rsidP="00000000" w:rsidRDefault="00000000" w:rsidRPr="00000000" w14:paraId="000000B7">
      <w:pPr>
        <w:rPr>
          <w:rFonts w:ascii="Roboto Mono" w:cs="Roboto Mono" w:eastAsia="Roboto Mono" w:hAnsi="Roboto Mono"/>
        </w:rPr>
      </w:pPr>
      <w:r w:rsidDel="00000000" w:rsidR="00000000" w:rsidRPr="00000000">
        <w:rPr>
          <w:rFonts w:ascii="Roboto Mono" w:cs="Roboto Mono" w:eastAsia="Roboto Mono" w:hAnsi="Roboto Mono"/>
          <w:rtl w:val="0"/>
        </w:rPr>
        <w:t xml:space="preserve">192.168.2.0/23 =&gt; </w:t>
      </w:r>
      <w:r w:rsidDel="00000000" w:rsidR="00000000" w:rsidRPr="00000000">
        <w:rPr>
          <w:rFonts w:ascii="Roboto Mono" w:cs="Roboto Mono" w:eastAsia="Roboto Mono" w:hAnsi="Roboto Mono"/>
          <w:shd w:fill="b6d7a8" w:val="clear"/>
          <w:rtl w:val="0"/>
        </w:rPr>
        <w:t xml:space="preserve">11000000.10101000.0000</w:t>
      </w:r>
      <w:r w:rsidDel="00000000" w:rsidR="00000000" w:rsidRPr="00000000">
        <w:rPr>
          <w:rFonts w:ascii="Roboto Mono" w:cs="Roboto Mono" w:eastAsia="Roboto Mono" w:hAnsi="Roboto Mono"/>
          <w:rtl w:val="0"/>
        </w:rPr>
        <w:t xml:space="preserve">0010.00000000</w:t>
      </w:r>
    </w:p>
    <w:p w:rsidR="00000000" w:rsidDel="00000000" w:rsidP="00000000" w:rsidRDefault="00000000" w:rsidRPr="00000000" w14:paraId="000000B8">
      <w:pPr>
        <w:rPr>
          <w:rFonts w:ascii="Roboto Mono" w:cs="Roboto Mono" w:eastAsia="Roboto Mono" w:hAnsi="Roboto Mono"/>
        </w:rPr>
      </w:pPr>
      <w:r w:rsidDel="00000000" w:rsidR="00000000" w:rsidRPr="00000000">
        <w:rPr>
          <w:rFonts w:ascii="Roboto Mono" w:cs="Roboto Mono" w:eastAsia="Roboto Mono" w:hAnsi="Roboto Mono"/>
          <w:rtl w:val="0"/>
        </w:rPr>
        <w:t xml:space="preserve">192.168.0.0/23 =&gt; </w:t>
      </w:r>
      <w:r w:rsidDel="00000000" w:rsidR="00000000" w:rsidRPr="00000000">
        <w:rPr>
          <w:rFonts w:ascii="Roboto Mono" w:cs="Roboto Mono" w:eastAsia="Roboto Mono" w:hAnsi="Roboto Mono"/>
          <w:shd w:fill="d9ead3" w:val="clear"/>
          <w:rtl w:val="0"/>
        </w:rPr>
        <w:t xml:space="preserve">11000000.10101000.0000</w:t>
      </w:r>
      <w:r w:rsidDel="00000000" w:rsidR="00000000" w:rsidRPr="00000000">
        <w:rPr>
          <w:rFonts w:ascii="Roboto Mono" w:cs="Roboto Mono" w:eastAsia="Roboto Mono" w:hAnsi="Roboto Mono"/>
          <w:rtl w:val="0"/>
        </w:rPr>
        <w:t xml:space="preserve">0100.00000000</w:t>
      </w:r>
    </w:p>
    <w:p w:rsidR="00000000" w:rsidDel="00000000" w:rsidP="00000000" w:rsidRDefault="00000000" w:rsidRPr="00000000" w14:paraId="000000B9">
      <w:pPr>
        <w:rPr>
          <w:rFonts w:ascii="Roboto Mono" w:cs="Roboto Mono" w:eastAsia="Roboto Mono" w:hAnsi="Roboto Mono"/>
        </w:rPr>
      </w:pPr>
      <w:r w:rsidDel="00000000" w:rsidR="00000000" w:rsidRPr="00000000">
        <w:rPr>
          <w:rFonts w:ascii="Roboto Mono" w:cs="Roboto Mono" w:eastAsia="Roboto Mono" w:hAnsi="Roboto Mono"/>
          <w:rtl w:val="0"/>
        </w:rPr>
        <w:t xml:space="preserve">192.168.8.0/21 =&gt; </w:t>
      </w:r>
      <w:r w:rsidDel="00000000" w:rsidR="00000000" w:rsidRPr="00000000">
        <w:rPr>
          <w:rFonts w:ascii="Roboto Mono" w:cs="Roboto Mono" w:eastAsia="Roboto Mono" w:hAnsi="Roboto Mono"/>
          <w:shd w:fill="d9ead3" w:val="clear"/>
          <w:rtl w:val="0"/>
        </w:rPr>
        <w:t xml:space="preserve">11000000.10101000.0000</w:t>
      </w:r>
      <w:r w:rsidDel="00000000" w:rsidR="00000000" w:rsidRPr="00000000">
        <w:rPr>
          <w:rFonts w:ascii="Roboto Mono" w:cs="Roboto Mono" w:eastAsia="Roboto Mono" w:hAnsi="Roboto Mono"/>
          <w:rtl w:val="0"/>
        </w:rPr>
        <w:t xml:space="preserve">1000.00000000</w:t>
      </w:r>
    </w:p>
    <w:p w:rsidR="00000000" w:rsidDel="00000000" w:rsidP="00000000" w:rsidRDefault="00000000" w:rsidRPr="00000000" w14:paraId="000000BA">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B">
      <w:pPr>
        <w:rPr>
          <w:rFonts w:ascii="Roboto Mono" w:cs="Roboto Mono" w:eastAsia="Roboto Mono" w:hAnsi="Roboto Mono"/>
        </w:rPr>
      </w:pPr>
      <w:r w:rsidDel="00000000" w:rsidR="00000000" w:rsidRPr="00000000">
        <w:rPr>
          <w:rFonts w:ascii="Roboto Mono" w:cs="Roboto Mono" w:eastAsia="Roboto Mono" w:hAnsi="Roboto Mono"/>
          <w:rtl w:val="0"/>
        </w:rPr>
        <w:t xml:space="preserve">192.168.0.0/20</w:t>
      </w:r>
    </w:p>
    <w:p w:rsidR="00000000" w:rsidDel="00000000" w:rsidP="00000000" w:rsidRDefault="00000000" w:rsidRPr="00000000" w14:paraId="000000BC">
      <w:pPr>
        <w:rPr>
          <w:rFonts w:ascii="Roboto Mono" w:cs="Roboto Mono" w:eastAsia="Roboto Mono" w:hAnsi="Roboto Mono"/>
        </w:rPr>
      </w:pPr>
      <w:r w:rsidDel="00000000" w:rsidR="00000000" w:rsidRPr="00000000">
        <w:rPr>
          <w:rtl w:val="0"/>
        </w:rPr>
      </w:r>
    </w:p>
    <w:p w:rsidR="00000000" w:rsidDel="00000000" w:rsidP="00000000" w:rsidRDefault="00000000" w:rsidRPr="00000000" w14:paraId="000000BD">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1625600"/>
            <wp:effectExtent b="0" l="0" r="0" t="0"/>
            <wp:docPr id="79"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rFonts w:ascii="Roboto Mono" w:cs="Roboto Mono" w:eastAsia="Roboto Mono" w:hAnsi="Roboto Mono"/>
        </w:rPr>
      </w:pPr>
      <w:r w:rsidDel="00000000" w:rsidR="00000000" w:rsidRPr="00000000">
        <w:rPr>
          <w:rFonts w:ascii="Roboto Mono" w:cs="Roboto Mono" w:eastAsia="Roboto Mono" w:hAnsi="Roboto Mono"/>
          <w:rtl w:val="0"/>
        </w:rPr>
        <w:t xml:space="preserve">A)</w:t>
      </w:r>
    </w:p>
    <w:p w:rsidR="00000000" w:rsidDel="00000000" w:rsidP="00000000" w:rsidRDefault="00000000" w:rsidRPr="00000000" w14:paraId="000000BF">
      <w:pPr>
        <w:spacing w:after="200" w:before="200" w:lineRule="auto"/>
        <w:jc w:val="center"/>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5731200" cy="2781300"/>
            <wp:effectExtent b="0" l="0" r="0" t="0"/>
            <wp:docPr id="60" name="image60.png"/>
            <a:graphic>
              <a:graphicData uri="http://schemas.openxmlformats.org/drawingml/2006/picture">
                <pic:pic>
                  <pic:nvPicPr>
                    <pic:cNvPr id="0" name="image60.png"/>
                    <pic:cNvPicPr preferRelativeResize="0"/>
                  </pic:nvPicPr>
                  <pic:blipFill>
                    <a:blip r:embed="rId3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before="200" w:lineRule="auto"/>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MAC</w:t>
      </w:r>
    </w:p>
    <w:p w:rsidR="00000000" w:rsidDel="00000000" w:rsidP="00000000" w:rsidRDefault="00000000" w:rsidRPr="00000000" w14:paraId="000000C1">
      <w:pPr>
        <w:spacing w:after="200" w:before="200" w:lineRule="auto"/>
        <w:rPr>
          <w:rFonts w:ascii="Roboto Slab" w:cs="Roboto Slab" w:eastAsia="Roboto Slab" w:hAnsi="Roboto Slab"/>
          <w:u w:val="single"/>
        </w:rPr>
      </w:pPr>
      <w:r w:rsidDel="00000000" w:rsidR="00000000" w:rsidRPr="00000000">
        <w:rPr>
          <w:rFonts w:ascii="Roboto Slab" w:cs="Roboto Slab" w:eastAsia="Roboto Slab" w:hAnsi="Roboto Slab"/>
          <w:u w:val="single"/>
          <w:rtl w:val="0"/>
        </w:rPr>
        <w:t xml:space="preserve">Funciones</w:t>
      </w:r>
    </w:p>
    <w:p w:rsidR="00000000" w:rsidDel="00000000" w:rsidP="00000000" w:rsidRDefault="00000000" w:rsidRPr="00000000" w14:paraId="000000C2">
      <w:pPr>
        <w:numPr>
          <w:ilvl w:val="1"/>
          <w:numId w:val="21"/>
        </w:numPr>
        <w:spacing w:after="0" w:afterAutospacing="0" w:before="20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En transmisión, ensamblado de datos en tramas con campos de dirección y detección de errores.</w:t>
      </w:r>
    </w:p>
    <w:p w:rsidR="00000000" w:rsidDel="00000000" w:rsidP="00000000" w:rsidRDefault="00000000" w:rsidRPr="00000000" w14:paraId="000000C3">
      <w:pPr>
        <w:numPr>
          <w:ilvl w:val="1"/>
          <w:numId w:val="21"/>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En recepción, desensamblado de tramas, reconocimiento de dirección y detección de errores.</w:t>
      </w:r>
    </w:p>
    <w:p w:rsidR="00000000" w:rsidDel="00000000" w:rsidP="00000000" w:rsidRDefault="00000000" w:rsidRPr="00000000" w14:paraId="000000C4">
      <w:pPr>
        <w:numPr>
          <w:ilvl w:val="1"/>
          <w:numId w:val="21"/>
        </w:numPr>
        <w:spacing w:after="20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Control de acceso al medio de transmisión LAN.</w:t>
      </w:r>
    </w:p>
    <w:p w:rsidR="00000000" w:rsidDel="00000000" w:rsidP="00000000" w:rsidRDefault="00000000" w:rsidRPr="00000000" w14:paraId="000000C5">
      <w:pPr>
        <w:spacing w:after="200" w:before="200" w:lineRule="auto"/>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LLC </w:t>
      </w:r>
    </w:p>
    <w:p w:rsidR="00000000" w:rsidDel="00000000" w:rsidP="00000000" w:rsidRDefault="00000000" w:rsidRPr="00000000" w14:paraId="000000C6">
      <w:pPr>
        <w:numPr>
          <w:ilvl w:val="0"/>
          <w:numId w:val="39"/>
        </w:numPr>
        <w:spacing w:after="0" w:afterAutospacing="0" w:before="200" w:lineRule="auto"/>
        <w:ind w:left="72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Funciones</w:t>
      </w:r>
    </w:p>
    <w:p w:rsidR="00000000" w:rsidDel="00000000" w:rsidP="00000000" w:rsidRDefault="00000000" w:rsidRPr="00000000" w14:paraId="000000C7">
      <w:pPr>
        <w:numPr>
          <w:ilvl w:val="1"/>
          <w:numId w:val="39"/>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Especificar los mecanismos para direccionar estaciones a través del medio y para controlar el intercambio de datos entre dos usuarios.</w:t>
      </w:r>
    </w:p>
    <w:p w:rsidR="00000000" w:rsidDel="00000000" w:rsidP="00000000" w:rsidRDefault="00000000" w:rsidRPr="00000000" w14:paraId="000000C8">
      <w:pPr>
        <w:numPr>
          <w:ilvl w:val="1"/>
          <w:numId w:val="39"/>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Interfaz con capas superiores.</w:t>
      </w:r>
    </w:p>
    <w:p w:rsidR="00000000" w:rsidDel="00000000" w:rsidP="00000000" w:rsidRDefault="00000000" w:rsidRPr="00000000" w14:paraId="000000C9">
      <w:pPr>
        <w:numPr>
          <w:ilvl w:val="1"/>
          <w:numId w:val="39"/>
        </w:numPr>
        <w:spacing w:after="20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Corrección de errores y de flujo (Opcional).</w:t>
      </w:r>
    </w:p>
    <w:p w:rsidR="00000000" w:rsidDel="00000000" w:rsidP="00000000" w:rsidRDefault="00000000" w:rsidRPr="00000000" w14:paraId="000000CA">
      <w:pPr>
        <w:spacing w:after="200" w:before="200" w:lineRule="auto"/>
        <w:rPr>
          <w:rFonts w:ascii="Roboto Slab" w:cs="Roboto Slab" w:eastAsia="Roboto Slab" w:hAnsi="Roboto Slab"/>
        </w:rPr>
      </w:pPr>
      <w:r w:rsidDel="00000000" w:rsidR="00000000" w:rsidRPr="00000000">
        <w:rPr>
          <w:rtl w:val="0"/>
        </w:rPr>
      </w:r>
    </w:p>
    <w:p w:rsidR="00000000" w:rsidDel="00000000" w:rsidP="00000000" w:rsidRDefault="00000000" w:rsidRPr="00000000" w14:paraId="000000CB">
      <w:pPr>
        <w:spacing w:after="200" w:before="200" w:lineRule="auto"/>
        <w:rPr>
          <w:rFonts w:ascii="Roboto Slab" w:cs="Roboto Slab" w:eastAsia="Roboto Slab" w:hAnsi="Roboto Slab"/>
          <w:b w:val="1"/>
        </w:rPr>
      </w:pPr>
      <w:r w:rsidDel="00000000" w:rsidR="00000000" w:rsidRPr="00000000">
        <w:rPr>
          <w:rFonts w:ascii="Roboto Slab" w:cs="Roboto Slab" w:eastAsia="Roboto Slab" w:hAnsi="Roboto Slab"/>
          <w:rtl w:val="0"/>
        </w:rPr>
        <w:t xml:space="preserve">B) Usa CSMA/CA refinado (distintos IFS con distintas prioridades)</w:t>
        <w:br w:type="textWrapping"/>
      </w:r>
      <w:r w:rsidDel="00000000" w:rsidR="00000000" w:rsidRPr="00000000">
        <w:rPr>
          <w:rFonts w:ascii="Roboto Slab" w:cs="Roboto Slab" w:eastAsia="Roboto Slab" w:hAnsi="Roboto Slab"/>
          <w:b w:val="1"/>
        </w:rPr>
        <w:drawing>
          <wp:inline distB="114300" distT="114300" distL="114300" distR="114300">
            <wp:extent cx="3071376" cy="4369009"/>
            <wp:effectExtent b="0" l="0" r="0" t="0"/>
            <wp:docPr id="51"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3071376" cy="4369009"/>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36"/>
        </w:numPr>
        <w:spacing w:after="0" w:afterAutospacing="0" w:before="200" w:lineRule="auto"/>
        <w:ind w:left="72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SIFS (Short IFS).  </w:t>
      </w:r>
      <w:r w:rsidDel="00000000" w:rsidR="00000000" w:rsidRPr="00000000">
        <w:rPr>
          <w:rFonts w:ascii="Roboto Slab" w:cs="Roboto Slab" w:eastAsia="Roboto Slab" w:hAnsi="Roboto Slab"/>
          <w:rtl w:val="0"/>
        </w:rPr>
        <w:t xml:space="preserve">La estación que use un SIFS tiene la prioridad más alta. Enviar el siguiente fragmento después de esperar sólo un tiempo SIFS es lo que evita que otra estación irrumpa con una trama a mitad del intercambio. Se usa en:</w:t>
      </w:r>
    </w:p>
    <w:p w:rsidR="00000000" w:rsidDel="00000000" w:rsidP="00000000" w:rsidRDefault="00000000" w:rsidRPr="00000000" w14:paraId="000000CD">
      <w:pPr>
        <w:numPr>
          <w:ilvl w:val="1"/>
          <w:numId w:val="36"/>
        </w:numPr>
        <w:spacing w:after="0" w:afterAutospacing="0" w:before="0" w:beforeAutospacing="0" w:lineRule="auto"/>
        <w:ind w:left="144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ACK. </w:t>
      </w:r>
      <w:r w:rsidDel="00000000" w:rsidR="00000000" w:rsidRPr="00000000">
        <w:rPr>
          <w:rtl w:val="0"/>
        </w:rPr>
      </w:r>
    </w:p>
    <w:p w:rsidR="00000000" w:rsidDel="00000000" w:rsidP="00000000" w:rsidRDefault="00000000" w:rsidRPr="00000000" w14:paraId="000000CE">
      <w:pPr>
        <w:numPr>
          <w:ilvl w:val="1"/>
          <w:numId w:val="36"/>
        </w:numPr>
        <w:spacing w:after="0" w:afterAutospacing="0" w:before="0" w:beforeAutospacing="0" w:lineRule="auto"/>
        <w:ind w:left="144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CTS/RTS. </w:t>
      </w:r>
    </w:p>
    <w:p w:rsidR="00000000" w:rsidDel="00000000" w:rsidP="00000000" w:rsidRDefault="00000000" w:rsidRPr="00000000" w14:paraId="000000CF">
      <w:pPr>
        <w:numPr>
          <w:ilvl w:val="1"/>
          <w:numId w:val="36"/>
        </w:numPr>
        <w:spacing w:after="0" w:afterAutospacing="0" w:before="0" w:beforeAutospacing="0" w:lineRule="auto"/>
        <w:ind w:left="1440" w:hanging="360"/>
        <w:rPr>
          <w:rFonts w:ascii="Roboto Slab" w:cs="Roboto Slab" w:eastAsia="Roboto Slab" w:hAnsi="Roboto Slab"/>
          <w:b w:val="1"/>
          <w:i w:val="1"/>
        </w:rPr>
      </w:pPr>
      <w:r w:rsidDel="00000000" w:rsidR="00000000" w:rsidRPr="00000000">
        <w:rPr>
          <w:rFonts w:ascii="Roboto Slab" w:cs="Roboto Slab" w:eastAsia="Roboto Slab" w:hAnsi="Roboto Slab"/>
          <w:b w:val="1"/>
          <w:i w:val="1"/>
          <w:rtl w:val="0"/>
        </w:rPr>
        <w:t xml:space="preserve">Poll </w:t>
      </w:r>
      <w:r w:rsidDel="00000000" w:rsidR="00000000" w:rsidRPr="00000000">
        <w:rPr>
          <w:rFonts w:ascii="Roboto Slab" w:cs="Roboto Slab" w:eastAsia="Roboto Slab" w:hAnsi="Roboto Slab"/>
          <w:b w:val="1"/>
          <w:i w:val="1"/>
          <w:rtl w:val="0"/>
        </w:rPr>
        <w:t xml:space="preserve">response</w:t>
      </w:r>
      <w:r w:rsidDel="00000000" w:rsidR="00000000" w:rsidRPr="00000000">
        <w:rPr>
          <w:rFonts w:ascii="Roboto Slab" w:cs="Roboto Slab" w:eastAsia="Roboto Slab" w:hAnsi="Roboto Slab"/>
          <w:b w:val="1"/>
          <w:i w:val="1"/>
          <w:rtl w:val="0"/>
        </w:rPr>
        <w:t xml:space="preserve">.</w:t>
      </w:r>
      <w:r w:rsidDel="00000000" w:rsidR="00000000" w:rsidRPr="00000000">
        <w:rPr>
          <w:rFonts w:ascii="Roboto Slab" w:cs="Roboto Slab" w:eastAsia="Roboto Slab" w:hAnsi="Roboto Slab"/>
          <w:b w:val="1"/>
          <w:rtl w:val="0"/>
        </w:rPr>
        <w:t xml:space="preserve"> </w:t>
      </w:r>
    </w:p>
    <w:p w:rsidR="00000000" w:rsidDel="00000000" w:rsidP="00000000" w:rsidRDefault="00000000" w:rsidRPr="00000000" w14:paraId="000000D0">
      <w:pPr>
        <w:numPr>
          <w:ilvl w:val="0"/>
          <w:numId w:val="36"/>
        </w:numPr>
        <w:spacing w:after="0" w:afterAutospacing="0" w:before="0" w:beforeAutospacing="0" w:lineRule="auto"/>
        <w:ind w:left="72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PIFS (Point coordination function IFS). </w:t>
      </w:r>
      <w:r w:rsidDel="00000000" w:rsidR="00000000" w:rsidRPr="00000000">
        <w:rPr>
          <w:rFonts w:ascii="Roboto Slab" w:cs="Roboto Slab" w:eastAsia="Roboto Slab" w:hAnsi="Roboto Slab"/>
          <w:rtl w:val="0"/>
        </w:rPr>
        <w:t xml:space="preserve">Lo usa el controlador central en el esquema PCF cuando emite sondeo.</w:t>
      </w:r>
    </w:p>
    <w:p w:rsidR="00000000" w:rsidDel="00000000" w:rsidP="00000000" w:rsidRDefault="00000000" w:rsidRPr="00000000" w14:paraId="000000D1">
      <w:pPr>
        <w:numPr>
          <w:ilvl w:val="0"/>
          <w:numId w:val="36"/>
        </w:numPr>
        <w:spacing w:after="200" w:before="0" w:beforeAutospacing="0" w:lineRule="auto"/>
        <w:ind w:left="72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DIFS (Distributed coordination function IFS). </w:t>
      </w:r>
      <w:r w:rsidDel="00000000" w:rsidR="00000000" w:rsidRPr="00000000">
        <w:rPr>
          <w:rFonts w:ascii="Roboto Slab" w:cs="Roboto Slab" w:eastAsia="Roboto Slab" w:hAnsi="Roboto Slab"/>
          <w:rtl w:val="0"/>
        </w:rPr>
        <w:t xml:space="preserve">Se usa como un retardo mínimo para las tramas </w:t>
      </w:r>
      <w:r w:rsidDel="00000000" w:rsidR="00000000" w:rsidRPr="00000000">
        <w:rPr>
          <w:rFonts w:ascii="Roboto Slab" w:cs="Roboto Slab" w:eastAsia="Roboto Slab" w:hAnsi="Roboto Slab"/>
          <w:rtl w:val="0"/>
        </w:rPr>
        <w:t xml:space="preserve">asíncronas</w:t>
      </w:r>
      <w:r w:rsidDel="00000000" w:rsidR="00000000" w:rsidRPr="00000000">
        <w:rPr>
          <w:rFonts w:ascii="Roboto Slab" w:cs="Roboto Slab" w:eastAsia="Roboto Slab" w:hAnsi="Roboto Slab"/>
          <w:rtl w:val="0"/>
        </w:rPr>
        <w:t xml:space="preserve"> que compiten por el acceso al medio. </w:t>
      </w:r>
    </w:p>
    <w:p w:rsidR="00000000" w:rsidDel="00000000" w:rsidP="00000000" w:rsidRDefault="00000000" w:rsidRPr="00000000" w14:paraId="000000D2">
      <w:pPr>
        <w:spacing w:after="200" w:before="200" w:lineRule="auto"/>
        <w:rPr>
          <w:rFonts w:ascii="Roboto Slab" w:cs="Roboto Slab" w:eastAsia="Roboto Slab" w:hAnsi="Roboto Slab"/>
          <w:b w:val="1"/>
        </w:rPr>
      </w:pPr>
      <w:r w:rsidDel="00000000" w:rsidR="00000000" w:rsidRPr="00000000">
        <w:rPr>
          <w:rFonts w:ascii="Roboto Slab" w:cs="Roboto Slab" w:eastAsia="Roboto Slab" w:hAnsi="Roboto Slab"/>
          <w:b w:val="1"/>
        </w:rPr>
        <w:drawing>
          <wp:inline distB="114300" distT="114300" distL="114300" distR="114300">
            <wp:extent cx="5731200" cy="1841500"/>
            <wp:effectExtent b="0" l="0" r="0" t="0"/>
            <wp:docPr id="55"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00" w:before="200" w:lineRule="auto"/>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a)</w:t>
      </w:r>
    </w:p>
    <w:p w:rsidR="00000000" w:rsidDel="00000000" w:rsidP="00000000" w:rsidRDefault="00000000" w:rsidRPr="00000000" w14:paraId="000000D4">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Los datos se envían en pequeñas unidades (</w:t>
      </w:r>
      <w:r w:rsidDel="00000000" w:rsidR="00000000" w:rsidRPr="00000000">
        <w:rPr>
          <w:rFonts w:ascii="Roboto Slab" w:cs="Roboto Slab" w:eastAsia="Roboto Slab" w:hAnsi="Roboto Slab"/>
          <w:b w:val="1"/>
          <w:rtl w:val="0"/>
        </w:rPr>
        <w:t xml:space="preserve">paquetes</w:t>
      </w:r>
      <w:r w:rsidDel="00000000" w:rsidR="00000000" w:rsidRPr="00000000">
        <w:rPr>
          <w:rFonts w:ascii="Roboto Slab" w:cs="Roboto Slab" w:eastAsia="Roboto Slab" w:hAnsi="Roboto Slab"/>
          <w:rtl w:val="0"/>
        </w:rPr>
        <w:t xml:space="preserve">). Cada paquete se pasa de nodo en nodo siguiendo un camino determinado. En cada nodo, el paquete se almacena temporalmente y después se transmite al siguiente nodo. Los paquetes contienen información de control (header) + datos de usuario.  Puede ser de </w:t>
      </w:r>
      <w:r w:rsidDel="00000000" w:rsidR="00000000" w:rsidRPr="00000000">
        <w:rPr>
          <w:rFonts w:ascii="Roboto Slab" w:cs="Roboto Slab" w:eastAsia="Roboto Slab" w:hAnsi="Roboto Slab"/>
          <w:b w:val="1"/>
          <w:rtl w:val="0"/>
        </w:rPr>
        <w:t xml:space="preserve">datagramas</w:t>
      </w:r>
      <w:r w:rsidDel="00000000" w:rsidR="00000000" w:rsidRPr="00000000">
        <w:rPr>
          <w:rFonts w:ascii="Roboto Slab" w:cs="Roboto Slab" w:eastAsia="Roboto Slab" w:hAnsi="Roboto Slab"/>
          <w:rtl w:val="0"/>
        </w:rPr>
        <w:t xml:space="preserve"> o </w:t>
      </w:r>
      <w:r w:rsidDel="00000000" w:rsidR="00000000" w:rsidRPr="00000000">
        <w:rPr>
          <w:rFonts w:ascii="Roboto Slab" w:cs="Roboto Slab" w:eastAsia="Roboto Slab" w:hAnsi="Roboto Slab"/>
          <w:b w:val="1"/>
          <w:rtl w:val="0"/>
        </w:rPr>
        <w:t xml:space="preserve">circuitos virtuales. </w:t>
      </w:r>
      <w:r w:rsidDel="00000000" w:rsidR="00000000" w:rsidRPr="00000000">
        <w:rPr>
          <w:rFonts w:ascii="Roboto Slab" w:cs="Roboto Slab" w:eastAsia="Roboto Slab" w:hAnsi="Roboto Slab"/>
          <w:rtl w:val="0"/>
        </w:rPr>
        <w:t xml:space="preserve"> Frame Relay es un protocolo de capa 2 que utiliza circuitos virtuales </w:t>
      </w:r>
    </w:p>
    <w:p w:rsidR="00000000" w:rsidDel="00000000" w:rsidP="00000000" w:rsidRDefault="00000000" w:rsidRPr="00000000" w14:paraId="000000D5">
      <w:pPr>
        <w:spacing w:after="200" w:before="200" w:lineRule="auto"/>
        <w:jc w:val="center"/>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4543425" cy="2047875"/>
            <wp:effectExtent b="0" l="0" r="0" t="0"/>
            <wp:docPr id="1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45434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00" w:before="200" w:lineRule="auto"/>
        <w:jc w:val="center"/>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4957763" cy="2462410"/>
            <wp:effectExtent b="0" l="0" r="0" t="0"/>
            <wp:docPr id="48"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4957763" cy="246241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b) La multiplexación en TCP se implementa mediante el uso de puertos. Para definir otro punto extremo se utiliza la combinación de IP + Puerto. Por ejemplo, un máquina puede correr distintas aplicaciones en distintos puertos.</w:t>
      </w:r>
    </w:p>
    <w:p w:rsidR="00000000" w:rsidDel="00000000" w:rsidP="00000000" w:rsidRDefault="00000000" w:rsidRPr="00000000" w14:paraId="000000D8">
      <w:pPr>
        <w:spacing w:after="200" w:before="200" w:lineRule="auto"/>
        <w:rPr>
          <w:rFonts w:ascii="Roboto Slab" w:cs="Roboto Slab" w:eastAsia="Roboto Slab" w:hAnsi="Roboto Slab"/>
        </w:rPr>
      </w:pPr>
      <w:r w:rsidDel="00000000" w:rsidR="00000000" w:rsidRPr="00000000">
        <w:rPr>
          <w:rtl w:val="0"/>
        </w:rPr>
      </w:r>
    </w:p>
    <w:p w:rsidR="00000000" w:rsidDel="00000000" w:rsidP="00000000" w:rsidRDefault="00000000" w:rsidRPr="00000000" w14:paraId="000000D9">
      <w:pPr>
        <w:pStyle w:val="Heading1"/>
        <w:rPr/>
      </w:pPr>
      <w:bookmarkStart w:colFirst="0" w:colLast="0" w:name="_ya6zwwrqiflr" w:id="2"/>
      <w:bookmarkEnd w:id="2"/>
      <w:r w:rsidDel="00000000" w:rsidR="00000000" w:rsidRPr="00000000">
        <w:rPr>
          <w:rtl w:val="0"/>
        </w:rPr>
        <w:t xml:space="preserve">22-2-2023 (Alsina)</w:t>
      </w:r>
    </w:p>
    <w:p w:rsidR="00000000" w:rsidDel="00000000" w:rsidP="00000000" w:rsidRDefault="00000000" w:rsidRPr="00000000" w14:paraId="000000DA">
      <w:pPr>
        <w:rPr>
          <w:rFonts w:ascii="Roboto Slab" w:cs="Roboto Slab" w:eastAsia="Roboto Slab" w:hAnsi="Roboto Slab"/>
        </w:rPr>
      </w:pPr>
      <w:hyperlink r:id="rId43">
        <w:r w:rsidDel="00000000" w:rsidR="00000000" w:rsidRPr="00000000">
          <w:rPr>
            <w:color w:val="1155cc"/>
            <w:u w:val="single"/>
            <w:rtl w:val="0"/>
          </w:rPr>
          <w:t xml:space="preserve">https://www.utnianos.com.ar/foro/tema-aporte-final-redes-22-02-2023</w:t>
        </w:r>
      </w:hyperlink>
      <w:r w:rsidDel="00000000" w:rsidR="00000000" w:rsidRPr="00000000">
        <w:rPr>
          <w:rtl w:val="0"/>
        </w:rPr>
      </w:r>
    </w:p>
    <w:p w:rsidR="00000000" w:rsidDel="00000000" w:rsidP="00000000" w:rsidRDefault="00000000" w:rsidRPr="00000000" w14:paraId="000000DB">
      <w:pPr>
        <w:rPr>
          <w:rFonts w:ascii="Roboto Slab" w:cs="Roboto Slab" w:eastAsia="Roboto Slab" w:hAnsi="Roboto Slab"/>
        </w:rPr>
      </w:pPr>
      <w:r w:rsidDel="00000000" w:rsidR="00000000" w:rsidRPr="00000000">
        <w:rPr>
          <w:rtl w:val="0"/>
        </w:rPr>
      </w:r>
    </w:p>
    <w:p w:rsidR="00000000" w:rsidDel="00000000" w:rsidP="00000000" w:rsidRDefault="00000000" w:rsidRPr="00000000" w14:paraId="000000DC">
      <w:pPr>
        <w:numPr>
          <w:ilvl w:val="0"/>
          <w:numId w:val="29"/>
        </w:numPr>
        <w:ind w:left="720" w:hanging="360"/>
        <w:rPr>
          <w:rFonts w:ascii="Roboto Slab" w:cs="Roboto Slab" w:eastAsia="Roboto Slab" w:hAnsi="Roboto Slab"/>
          <w:u w:val="none"/>
        </w:rPr>
      </w:pPr>
      <w:r w:rsidDel="00000000" w:rsidR="00000000" w:rsidRPr="00000000">
        <w:rPr>
          <w:rFonts w:ascii="Roboto Slab" w:cs="Roboto Slab" w:eastAsia="Roboto Slab" w:hAnsi="Roboto Slab"/>
          <w:rtl w:val="0"/>
        </w:rPr>
        <w:t xml:space="preserve">FRAME RELAY </w:t>
      </w:r>
      <w:r w:rsidDel="00000000" w:rsidR="00000000" w:rsidRPr="00000000">
        <w:rPr>
          <w:rtl w:val="0"/>
        </w:rPr>
      </w:r>
    </w:p>
    <w:p w:rsidR="00000000" w:rsidDel="00000000" w:rsidP="00000000" w:rsidRDefault="00000000" w:rsidRPr="00000000" w14:paraId="000000DD">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 </w:t>
      </w:r>
      <w:r w:rsidDel="00000000" w:rsidR="00000000" w:rsidRPr="00000000">
        <w:rPr>
          <w:rFonts w:ascii="Roboto Slab" w:cs="Roboto Slab" w:eastAsia="Roboto Slab" w:hAnsi="Roboto Slab"/>
        </w:rPr>
        <w:drawing>
          <wp:inline distB="114300" distT="114300" distL="114300" distR="114300">
            <wp:extent cx="5172075" cy="1952625"/>
            <wp:effectExtent b="0" l="0" r="0" t="0"/>
            <wp:docPr id="11" name="image8.png"/>
            <a:graphic>
              <a:graphicData uri="http://schemas.openxmlformats.org/drawingml/2006/picture">
                <pic:pic>
                  <pic:nvPicPr>
                    <pic:cNvPr id="0" name="image8.png"/>
                    <pic:cNvPicPr preferRelativeResize="0"/>
                  </pic:nvPicPr>
                  <pic:blipFill>
                    <a:blip r:embed="rId44"/>
                    <a:srcRect b="0" l="0" r="0" t="0"/>
                    <a:stretch>
                      <a:fillRect/>
                    </a:stretch>
                  </pic:blipFill>
                  <pic:spPr>
                    <a:xfrm>
                      <a:off x="0" y="0"/>
                      <a:ext cx="5172075"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a) </w:t>
      </w:r>
    </w:p>
    <w:p w:rsidR="00000000" w:rsidDel="00000000" w:rsidP="00000000" w:rsidRDefault="00000000" w:rsidRPr="00000000" w14:paraId="000000DF">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SMNP = 44 BYTES</w:t>
        <w:br w:type="textWrapping"/>
        <w:t xml:space="preserve">UDP = 8 BYTES</w:t>
        <w:br w:type="textWrapping"/>
        <w:t xml:space="preserve">IP= 20 BYTES</w:t>
        <w:br w:type="textWrapping"/>
        <w:t xml:space="preserve">FR = 1 + 2 + 2 +1 = 7</w:t>
        <w:br w:type="textWrapping"/>
        <w:t xml:space="preserve">SUMA = 79 BYTES</w:t>
        <w:br w:type="textWrapping"/>
        <w:br w:type="textWrapping"/>
        <w:t xml:space="preserve">TOTAL (Todos los routers) = 3950 Bytes = Bc = 31.600 kb</w:t>
      </w:r>
    </w:p>
    <w:p w:rsidR="00000000" w:rsidDel="00000000" w:rsidP="00000000" w:rsidRDefault="00000000" w:rsidRPr="00000000" w14:paraId="000000E0">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CIR = 0,5 . Access Rate = 128 Kbps</w:t>
      </w:r>
    </w:p>
    <w:p w:rsidR="00000000" w:rsidDel="00000000" w:rsidP="00000000" w:rsidRDefault="00000000" w:rsidRPr="00000000" w14:paraId="000000E1">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CIR = Bc/T =&gt; T = Bc/CIR = 0,246875 s (Esto es lo que dura un sondeo)</w:t>
      </w:r>
    </w:p>
    <w:p w:rsidR="00000000" w:rsidDel="00000000" w:rsidP="00000000" w:rsidRDefault="00000000" w:rsidRPr="00000000" w14:paraId="000000E2">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Poll/s = 4,05 Poll/s</w:t>
      </w:r>
    </w:p>
    <w:p w:rsidR="00000000" w:rsidDel="00000000" w:rsidP="00000000" w:rsidRDefault="00000000" w:rsidRPr="00000000" w14:paraId="000000E3">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b) </w:t>
      </w:r>
    </w:p>
    <w:p w:rsidR="00000000" w:rsidDel="00000000" w:rsidP="00000000" w:rsidRDefault="00000000" w:rsidRPr="00000000" w14:paraId="000000E4">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EIR+CIR = 64 kbps + 128 kbps = 192 kbps -&gt; capacidad sin descarte</w:t>
      </w:r>
    </w:p>
    <w:p w:rsidR="00000000" w:rsidDel="00000000" w:rsidP="00000000" w:rsidRDefault="00000000" w:rsidRPr="00000000" w14:paraId="000000E5">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por router -&gt; 78 B/router = 624 b/router</w:t>
      </w:r>
    </w:p>
    <w:p w:rsidR="00000000" w:rsidDel="00000000" w:rsidP="00000000" w:rsidRDefault="00000000" w:rsidRPr="00000000" w14:paraId="000000E6">
      <w:pPr>
        <w:spacing w:after="200" w:before="200" w:lineRule="auto"/>
        <w:rPr>
          <w:rFonts w:ascii="Roboto Slab" w:cs="Roboto Slab" w:eastAsia="Roboto Slab" w:hAnsi="Roboto Slab"/>
        </w:rPr>
      </w:pPr>
      <m:oMath>
        <m:f>
          <m:fPr>
            <m:ctrlPr>
              <w:rPr>
                <w:rFonts w:ascii="Roboto Slab" w:cs="Roboto Slab" w:eastAsia="Roboto Slab" w:hAnsi="Roboto Slab"/>
              </w:rPr>
            </m:ctrlPr>
          </m:fPr>
          <m:num>
            <m:r>
              <w:rPr>
                <w:rFonts w:ascii="Roboto Slab" w:cs="Roboto Slab" w:eastAsia="Roboto Slab" w:hAnsi="Roboto Slab"/>
              </w:rPr>
              <m:t xml:space="preserve">(EIR + CIR) * 1s</m:t>
            </m:r>
          </m:num>
          <m:den>
            <m:r>
              <w:rPr>
                <w:rFonts w:ascii="Roboto Slab" w:cs="Roboto Slab" w:eastAsia="Roboto Slab" w:hAnsi="Roboto Slab"/>
              </w:rPr>
              <m:t xml:space="preserve">624</m:t>
            </m:r>
          </m:den>
        </m:f>
        <m:r>
          <w:rPr>
            <w:rFonts w:ascii="Roboto Slab" w:cs="Roboto Slab" w:eastAsia="Roboto Slab" w:hAnsi="Roboto Slab"/>
          </w:rPr>
          <m:t xml:space="preserve"> </m:t>
        </m:r>
        <m:f>
          <m:fPr>
            <m:ctrlPr>
              <w:rPr>
                <w:rFonts w:ascii="Roboto Slab" w:cs="Roboto Slab" w:eastAsia="Roboto Slab" w:hAnsi="Roboto Slab"/>
              </w:rPr>
            </m:ctrlPr>
          </m:fPr>
          <m:num>
            <m:r>
              <w:rPr>
                <w:rFonts w:ascii="Roboto Slab" w:cs="Roboto Slab" w:eastAsia="Roboto Slab" w:hAnsi="Roboto Slab"/>
              </w:rPr>
              <m:t xml:space="preserve">[b] . [router]</m:t>
            </m:r>
          </m:num>
          <m:den>
            <m:r>
              <w:rPr>
                <w:rFonts w:ascii="Roboto Slab" w:cs="Roboto Slab" w:eastAsia="Roboto Slab" w:hAnsi="Roboto Slab"/>
              </w:rPr>
              <m:t xml:space="preserve">[b]  </m:t>
            </m:r>
          </m:den>
        </m:f>
        <m:r>
          <w:rPr>
            <w:rFonts w:ascii="Roboto Slab" w:cs="Roboto Slab" w:eastAsia="Roboto Slab" w:hAnsi="Roboto Slab"/>
          </w:rPr>
          <m:t xml:space="preserve">=307 routers</m:t>
        </m:r>
      </m:oMath>
      <w:r w:rsidDel="00000000" w:rsidR="00000000" w:rsidRPr="00000000">
        <w:rPr>
          <w:rtl w:val="0"/>
        </w:rPr>
      </w:r>
    </w:p>
    <w:p w:rsidR="00000000" w:rsidDel="00000000" w:rsidP="00000000" w:rsidRDefault="00000000" w:rsidRPr="00000000" w14:paraId="000000E7">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c)</w:t>
        <w:br w:type="textWrapping"/>
        <w:t xml:space="preserve">- Aumentar el AR</w:t>
      </w:r>
    </w:p>
    <w:p w:rsidR="00000000" w:rsidDel="00000000" w:rsidP="00000000" w:rsidRDefault="00000000" w:rsidRPr="00000000" w14:paraId="000000E8">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 Disminuir el tamaño de la trama</w:t>
      </w:r>
    </w:p>
    <w:p w:rsidR="00000000" w:rsidDel="00000000" w:rsidP="00000000" w:rsidRDefault="00000000" w:rsidRPr="00000000" w14:paraId="000000E9">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 Monitorear en intervalos por grupo</w:t>
      </w:r>
    </w:p>
    <w:p w:rsidR="00000000" w:rsidDel="00000000" w:rsidP="00000000" w:rsidRDefault="00000000" w:rsidRPr="00000000" w14:paraId="000000EA">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2)</w:t>
      </w:r>
    </w:p>
    <w:p w:rsidR="00000000" w:rsidDel="00000000" w:rsidP="00000000" w:rsidRDefault="00000000" w:rsidRPr="00000000" w14:paraId="000000EB">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5124450" cy="762000"/>
            <wp:effectExtent b="0" l="0" r="0" t="0"/>
            <wp:docPr id="37"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1244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10.16.0.0/22 =&gt; 10 bits para los hosts</w:t>
      </w:r>
    </w:p>
    <w:p w:rsidR="00000000" w:rsidDel="00000000" w:rsidP="00000000" w:rsidRDefault="00000000" w:rsidRPr="00000000" w14:paraId="000000ED">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El cálculo es Requerimiento = Hosts + 2 (broadcast y network id)</w:t>
      </w:r>
    </w:p>
    <w:p w:rsidR="00000000" w:rsidDel="00000000" w:rsidP="00000000" w:rsidRDefault="00000000" w:rsidRPr="00000000" w14:paraId="000000EE">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Para a) 512 b) 128 c) 64</w:t>
      </w:r>
    </w:p>
    <w:p w:rsidR="00000000" w:rsidDel="00000000" w:rsidP="00000000" w:rsidRDefault="00000000" w:rsidRPr="00000000" w14:paraId="000000EF">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Aplico VLSM. Primero divido el rango de direcciones para tener 512 hosts (/23)</w:t>
      </w:r>
    </w:p>
    <w:p w:rsidR="00000000" w:rsidDel="00000000" w:rsidP="00000000" w:rsidRDefault="00000000" w:rsidRPr="00000000" w14:paraId="000000F0">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Máscara = 255.255.254.0</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Subnet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Subnet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Network ID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10.16.0.0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10.16.2.0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First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10.16.0.1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10.16.2.1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Last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10.16.1.254</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10.16.3.254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Broadcast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10.16.1.255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10.16.3.255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Mask</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Slab" w:cs="Roboto Slab" w:eastAsia="Roboto Slab" w:hAnsi="Roboto Slab"/>
              </w:rPr>
            </w:pPr>
            <w:r w:rsidDel="00000000" w:rsidR="00000000" w:rsidRPr="00000000">
              <w:rPr>
                <w:rFonts w:ascii="Roboto Slab" w:cs="Roboto Slab" w:eastAsia="Roboto Slab" w:hAnsi="Roboto Slab"/>
                <w:rtl w:val="0"/>
              </w:rPr>
              <w:t xml:space="preserve">255.255.254.0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255.255.254.0</w:t>
            </w:r>
          </w:p>
        </w:tc>
      </w:tr>
    </w:tbl>
    <w:p w:rsidR="00000000" w:rsidDel="00000000" w:rsidP="00000000" w:rsidRDefault="00000000" w:rsidRPr="00000000" w14:paraId="00000103">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La subnet 2 la divido otra vez para cumplir con B. Necesito un bloque de 128 (/25)</w:t>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Roboto Slab" w:cs="Roboto Slab" w:eastAsia="Roboto Slab" w:hAnsi="Roboto Slab"/>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Subnet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Subnet 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Network ID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First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10.16.2.129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Last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10.16.2.126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10.16.2.254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Broadcast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10.16.2.255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Mask</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255.255.255.128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255.255.255.128</w:t>
            </w:r>
          </w:p>
        </w:tc>
      </w:tr>
    </w:tbl>
    <w:p w:rsidR="00000000" w:rsidDel="00000000" w:rsidP="00000000" w:rsidRDefault="00000000" w:rsidRPr="00000000" w14:paraId="00000116">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La subnet 3 la divido para tener bloques de 64 para (c)  (/26)</w:t>
      </w:r>
    </w:p>
    <w:p w:rsidR="00000000" w:rsidDel="00000000" w:rsidP="00000000" w:rsidRDefault="00000000" w:rsidRPr="00000000" w14:paraId="00000117">
      <w:pPr>
        <w:spacing w:after="200" w:before="200" w:lineRule="auto"/>
        <w:rPr>
          <w:rFonts w:ascii="Roboto Slab" w:cs="Roboto Slab" w:eastAsia="Roboto Slab" w:hAnsi="Roboto Slab"/>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Roboto Slab" w:cs="Roboto Slab" w:eastAsia="Roboto Slab" w:hAnsi="Roboto Slab"/>
              </w:rPr>
            </w:pP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Subnet 3</w:t>
            </w:r>
          </w:p>
        </w:tc>
      </w:tr>
      <w:tr>
        <w:trPr>
          <w:cantSplit w:val="0"/>
          <w:trHeight w:val="480.146484374990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Network ID</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10.16.2.128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First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10.16.2.129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Last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10.16.2.190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Broadcast</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10.16.2.191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Mask</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255.255.255.192</w:t>
            </w:r>
          </w:p>
        </w:tc>
      </w:tr>
    </w:tbl>
    <w:p w:rsidR="00000000" w:rsidDel="00000000" w:rsidP="00000000" w:rsidRDefault="00000000" w:rsidRPr="00000000" w14:paraId="00000124">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3)</w:t>
      </w:r>
    </w:p>
    <w:p w:rsidR="00000000" w:rsidDel="00000000" w:rsidP="00000000" w:rsidRDefault="00000000" w:rsidRPr="00000000" w14:paraId="00000125">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5210175" cy="2905125"/>
            <wp:effectExtent b="0" l="0" r="0" t="0"/>
            <wp:docPr id="82"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521017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0b ac 15 69 0b ac 15 69</w:t>
      </w:r>
    </w:p>
    <w:p w:rsidR="00000000" w:rsidDel="00000000" w:rsidP="00000000" w:rsidRDefault="00000000" w:rsidRPr="00000000" w14:paraId="00000127">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MAC Destino = 00 1c 25 7e b8 10</w:t>
      </w:r>
    </w:p>
    <w:p w:rsidR="00000000" w:rsidDel="00000000" w:rsidP="00000000" w:rsidRDefault="00000000" w:rsidRPr="00000000" w14:paraId="00000128">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MAC Origen   = 00 23 33 cf 43 74</w:t>
      </w:r>
    </w:p>
    <w:p w:rsidR="00000000" w:rsidDel="00000000" w:rsidP="00000000" w:rsidRDefault="00000000" w:rsidRPr="00000000" w14:paraId="00000129">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ID PROTOCOLO VLAN = 81 00</w:t>
      </w:r>
    </w:p>
    <w:p w:rsidR="00000000" w:rsidDel="00000000" w:rsidP="00000000" w:rsidRDefault="00000000" w:rsidRPr="00000000" w14:paraId="0000012A">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PRIORIDAD + CFI = 0</w:t>
      </w:r>
    </w:p>
    <w:p w:rsidR="00000000" w:rsidDel="00000000" w:rsidP="00000000" w:rsidRDefault="00000000" w:rsidRPr="00000000" w14:paraId="0000012B">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ID VLAN = 0 14 = 20</w:t>
      </w:r>
    </w:p>
    <w:p w:rsidR="00000000" w:rsidDel="00000000" w:rsidP="00000000" w:rsidRDefault="00000000" w:rsidRPr="00000000" w14:paraId="0000012C">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Protocolo = 08 00 = IP</w:t>
      </w:r>
    </w:p>
    <w:p w:rsidR="00000000" w:rsidDel="00000000" w:rsidP="00000000" w:rsidRDefault="00000000" w:rsidRPr="00000000" w14:paraId="0000012D">
      <w:pPr>
        <w:spacing w:after="200" w:before="200" w:lineRule="auto"/>
        <w:rPr>
          <w:rFonts w:ascii="Roboto Slab" w:cs="Roboto Slab" w:eastAsia="Roboto Slab" w:hAnsi="Roboto Slab"/>
          <w:b w:val="1"/>
        </w:rPr>
      </w:pPr>
      <w:r w:rsidDel="00000000" w:rsidR="00000000" w:rsidRPr="00000000">
        <w:rPr>
          <w:rFonts w:ascii="Roboto Slab" w:cs="Roboto Slab" w:eastAsia="Roboto Slab" w:hAnsi="Roboto Slab"/>
          <w:rtl w:val="0"/>
        </w:rPr>
        <w:t xml:space="preserve">b) Una entrada que relacione la dirección MAC con la IP. Como es el remitente, debería ser la dirección origen (quiero saber quién mandó el mensaje).</w:t>
        <w:br w:type="textWrapping"/>
      </w:r>
      <w:r w:rsidDel="00000000" w:rsidR="00000000" w:rsidRPr="00000000">
        <w:rPr>
          <w:rFonts w:ascii="Roboto Slab" w:cs="Roboto Slab" w:eastAsia="Roboto Slab" w:hAnsi="Roboto Slab"/>
          <w:b w:val="1"/>
          <w:rtl w:val="0"/>
        </w:rPr>
        <w:t xml:space="preserve">172.21.105.100 -&gt; 00 23 33 cf 43 74</w:t>
      </w:r>
    </w:p>
    <w:p w:rsidR="00000000" w:rsidDel="00000000" w:rsidP="00000000" w:rsidRDefault="00000000" w:rsidRPr="00000000" w14:paraId="0000012E">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c) Las primeras 3 palabras (32 bits c/u) no me importan. Serían 12 pares de hexa.</w:t>
      </w:r>
    </w:p>
    <w:p w:rsidR="00000000" w:rsidDel="00000000" w:rsidP="00000000" w:rsidRDefault="00000000" w:rsidRPr="00000000" w14:paraId="0000012F">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Dir Ip Destino = ac 15 69 0b = 172.21.105.11</w:t>
      </w:r>
    </w:p>
    <w:p w:rsidR="00000000" w:rsidDel="00000000" w:rsidP="00000000" w:rsidRDefault="00000000" w:rsidRPr="00000000" w14:paraId="00000130">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Dir ip origen = ac 15 69 64 = 172.21.105.100</w:t>
      </w:r>
    </w:p>
    <w:p w:rsidR="00000000" w:rsidDel="00000000" w:rsidP="00000000" w:rsidRDefault="00000000" w:rsidRPr="00000000" w14:paraId="00000131">
      <w:pPr>
        <w:spacing w:after="200" w:before="200" w:lineRule="auto"/>
        <w:rPr>
          <w:rFonts w:ascii="Roboto Slab" w:cs="Roboto Slab" w:eastAsia="Roboto Slab" w:hAnsi="Roboto Slab"/>
        </w:rPr>
      </w:pPr>
      <w:r w:rsidDel="00000000" w:rsidR="00000000" w:rsidRPr="00000000">
        <w:rPr>
          <w:rtl w:val="0"/>
        </w:rPr>
      </w:r>
    </w:p>
    <w:p w:rsidR="00000000" w:rsidDel="00000000" w:rsidP="00000000" w:rsidRDefault="00000000" w:rsidRPr="00000000" w14:paraId="00000132">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4)</w:t>
      </w:r>
    </w:p>
    <w:p w:rsidR="00000000" w:rsidDel="00000000" w:rsidP="00000000" w:rsidRDefault="00000000" w:rsidRPr="00000000" w14:paraId="00000133">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5286375" cy="1238250"/>
            <wp:effectExtent b="0" l="0" r="0" t="0"/>
            <wp:docPr id="26" name="image24.png"/>
            <a:graphic>
              <a:graphicData uri="http://schemas.openxmlformats.org/drawingml/2006/picture">
                <pic:pic>
                  <pic:nvPicPr>
                    <pic:cNvPr id="0" name="image24.png"/>
                    <pic:cNvPicPr preferRelativeResize="0"/>
                  </pic:nvPicPr>
                  <pic:blipFill>
                    <a:blip r:embed="rId47"/>
                    <a:srcRect b="0" l="0" r="0" t="0"/>
                    <a:stretch>
                      <a:fillRect/>
                    </a:stretch>
                  </pic:blipFill>
                  <pic:spPr>
                    <a:xfrm>
                      <a:off x="0" y="0"/>
                      <a:ext cx="528637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00" w:before="200" w:lineRule="auto"/>
        <w:rPr/>
      </w:pPr>
      <w:r w:rsidDel="00000000" w:rsidR="00000000" w:rsidRPr="00000000">
        <w:rPr>
          <w:rtl w:val="0"/>
        </w:rPr>
      </w:r>
    </w:p>
    <w:p w:rsidR="00000000" w:rsidDel="00000000" w:rsidP="00000000" w:rsidRDefault="00000000" w:rsidRPr="00000000" w14:paraId="00000135">
      <w:pPr>
        <w:spacing w:after="200" w:before="200" w:lineRule="auto"/>
        <w:rPr/>
      </w:pPr>
      <w:r w:rsidDel="00000000" w:rsidR="00000000" w:rsidRPr="00000000">
        <w:rPr/>
        <w:drawing>
          <wp:inline distB="114300" distT="114300" distL="114300" distR="114300">
            <wp:extent cx="5731200" cy="787400"/>
            <wp:effectExtent b="0" l="0" r="0" t="0"/>
            <wp:docPr id="44"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200" w:before="200" w:lineRule="auto"/>
        <w:rPr/>
      </w:pPr>
      <w:r w:rsidDel="00000000" w:rsidR="00000000" w:rsidRPr="00000000">
        <w:rPr/>
        <w:drawing>
          <wp:inline distB="114300" distT="114300" distL="114300" distR="114300">
            <wp:extent cx="5731200" cy="1600200"/>
            <wp:effectExtent b="0" l="0" r="0" t="0"/>
            <wp:docPr id="75"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200" w:before="200" w:lineRule="auto"/>
        <w:rPr>
          <w:rFonts w:ascii="Roboto Slab" w:cs="Roboto Slab" w:eastAsia="Roboto Slab" w:hAnsi="Roboto Slab"/>
        </w:rPr>
      </w:pPr>
      <w:r w:rsidDel="00000000" w:rsidR="00000000" w:rsidRPr="00000000">
        <w:rPr/>
        <w:drawing>
          <wp:inline distB="114300" distT="114300" distL="114300" distR="114300">
            <wp:extent cx="5731200" cy="1435100"/>
            <wp:effectExtent b="0" l="0" r="0" t="0"/>
            <wp:docPr id="56"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5731200" cy="355600"/>
            <wp:effectExtent b="0" l="0" r="0" t="0"/>
            <wp:docPr id="62" name="image66.png"/>
            <a:graphic>
              <a:graphicData uri="http://schemas.openxmlformats.org/drawingml/2006/picture">
                <pic:pic>
                  <pic:nvPicPr>
                    <pic:cNvPr id="0" name="image66.png"/>
                    <pic:cNvPicPr preferRelativeResize="0"/>
                  </pic:nvPicPr>
                  <pic:blipFill>
                    <a:blip r:embed="rId51"/>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tl w:val="0"/>
        </w:rPr>
        <w:t xml:space="preserve">a) (Leer texto de arriba). Se puede asumir dos cosas: </w:t>
      </w:r>
    </w:p>
    <w:p w:rsidR="00000000" w:rsidDel="00000000" w:rsidP="00000000" w:rsidRDefault="00000000" w:rsidRPr="00000000" w14:paraId="0000013A">
      <w:pPr>
        <w:numPr>
          <w:ilvl w:val="0"/>
          <w:numId w:val="25"/>
        </w:numPr>
        <w:spacing w:after="0" w:afterAutospacing="0" w:before="200" w:lineRule="auto"/>
        <w:ind w:left="720" w:hanging="360"/>
        <w:rPr>
          <w:rFonts w:ascii="Roboto Slab" w:cs="Roboto Slab" w:eastAsia="Roboto Slab" w:hAnsi="Roboto Slab"/>
          <w:u w:val="none"/>
        </w:rPr>
      </w:pPr>
      <w:r w:rsidDel="00000000" w:rsidR="00000000" w:rsidRPr="00000000">
        <w:rPr>
          <w:rFonts w:ascii="Roboto Slab" w:cs="Roboto Slab" w:eastAsia="Roboto Slab" w:hAnsi="Roboto Slab"/>
          <w:rtl w:val="0"/>
        </w:rPr>
        <w:t xml:space="preserve">Previamente (o ahora si se está estableciendo la conexión en este momento) se envía la opción MSS que es el tamaño máximo del campo de datos posible (MSS = MTU - 20 - 20 = 960 B). Esto es para que al agregarse la cabecera IP y TCP, el segmento sea de 1000 B y se pueda mandar por el enlace sin fragmentar (que es lo que busca TCP). En este caso, como nunca se fragmenta, no me interesa el flag DF, porque siempre </w:t>
      </w:r>
      <w:r w:rsidDel="00000000" w:rsidR="00000000" w:rsidRPr="00000000">
        <w:rPr>
          <w:rFonts w:ascii="Roboto Slab" w:cs="Roboto Slab" w:eastAsia="Roboto Slab" w:hAnsi="Roboto Slab"/>
          <w:rtl w:val="0"/>
        </w:rPr>
        <w:t xml:space="preserve">mando</w:t>
      </w:r>
      <w:r w:rsidDel="00000000" w:rsidR="00000000" w:rsidRPr="00000000">
        <w:rPr>
          <w:rFonts w:ascii="Roboto Slab" w:cs="Roboto Slab" w:eastAsia="Roboto Slab" w:hAnsi="Roboto Slab"/>
          <w:rtl w:val="0"/>
        </w:rPr>
        <w:t xml:space="preserve"> varios segmentos TCP, cada uno con su propia cabecera. Entonces, los fragmentos IP creados son 0 (si hay varios segmentos).</w:t>
      </w:r>
    </w:p>
    <w:p w:rsidR="00000000" w:rsidDel="00000000" w:rsidP="00000000" w:rsidRDefault="00000000" w:rsidRPr="00000000" w14:paraId="0000013B">
      <w:pPr>
        <w:numPr>
          <w:ilvl w:val="0"/>
          <w:numId w:val="25"/>
        </w:numPr>
        <w:spacing w:after="200" w:before="0" w:beforeAutospacing="0" w:lineRule="auto"/>
        <w:ind w:left="720" w:hanging="360"/>
        <w:rPr>
          <w:rFonts w:ascii="Roboto Slab" w:cs="Roboto Slab" w:eastAsia="Roboto Slab" w:hAnsi="Roboto Slab"/>
          <w:u w:val="none"/>
        </w:rPr>
      </w:pPr>
      <w:r w:rsidDel="00000000" w:rsidR="00000000" w:rsidRPr="00000000">
        <w:rPr>
          <w:rFonts w:ascii="Roboto Slab" w:cs="Roboto Slab" w:eastAsia="Roboto Slab" w:hAnsi="Roboto Slab"/>
          <w:rtl w:val="0"/>
        </w:rPr>
        <w:t xml:space="preserve">Por algún motivo se necesita fragmentar, entonces sí me importa el DF.</w:t>
      </w:r>
    </w:p>
    <w:p w:rsidR="00000000" w:rsidDel="00000000" w:rsidP="00000000" w:rsidRDefault="00000000" w:rsidRPr="00000000" w14:paraId="0000013C">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Para el caso 2, necesito fragmentar, pero DF está activado. Entonces se produce un error y se responde un mensaje ICMP de “destino inalcanzable - Se necesita fragmentar pero DF está activado”. </w:t>
      </w:r>
    </w:p>
    <w:p w:rsidR="00000000" w:rsidDel="00000000" w:rsidP="00000000" w:rsidRDefault="00000000" w:rsidRPr="00000000" w14:paraId="0000013D">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b) Partimos del análisis previo. Si no se fragmenta, se van a mandar dos segmentos TCP.</w:t>
        <w:br w:type="textWrapping"/>
        <w:t xml:space="preserve">Datos TPC = 1460 - 20 = 1440 =&gt; Segmentos = Datos/MSS = 1,5 =&gt; 2 segmentos TCP</w:t>
      </w:r>
    </w:p>
    <w:p w:rsidR="00000000" w:rsidDel="00000000" w:rsidP="00000000" w:rsidRDefault="00000000" w:rsidRPr="00000000" w14:paraId="0000013E">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br w:type="textWrapping"/>
        <w:t xml:space="preserve">Si se fragmenta (o sea, hay un único segmento TCP)</w:t>
      </w:r>
    </w:p>
    <w:p w:rsidR="00000000" w:rsidDel="00000000" w:rsidP="00000000" w:rsidRDefault="00000000" w:rsidRPr="00000000" w14:paraId="0000013F">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Fragmentos = Segmento / (MTU - 20) =  1,48 =&gt; 2 fragmentos. </w:t>
      </w:r>
    </w:p>
    <w:p w:rsidR="00000000" w:rsidDel="00000000" w:rsidP="00000000" w:rsidRDefault="00000000" w:rsidRPr="00000000" w14:paraId="00000140">
      <w:pPr>
        <w:spacing w:after="200" w:before="200" w:lineRule="auto"/>
        <w:ind w:left="0" w:firstLine="0"/>
        <w:rPr>
          <w:rFonts w:ascii="Roboto Slab" w:cs="Roboto Slab" w:eastAsia="Roboto Slab" w:hAnsi="Roboto Slab"/>
        </w:rPr>
      </w:pPr>
      <w:r w:rsidDel="00000000" w:rsidR="00000000" w:rsidRPr="00000000">
        <w:rPr>
          <w:rtl w:val="0"/>
        </w:rPr>
      </w:r>
    </w:p>
    <w:p w:rsidR="00000000" w:rsidDel="00000000" w:rsidP="00000000" w:rsidRDefault="00000000" w:rsidRPr="00000000" w14:paraId="00000141">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tl w:val="0"/>
        </w:rPr>
        <w:t xml:space="preserve">c) Lo realiza el router de origen.</w:t>
      </w:r>
    </w:p>
    <w:p w:rsidR="00000000" w:rsidDel="00000000" w:rsidP="00000000" w:rsidRDefault="00000000" w:rsidRPr="00000000" w14:paraId="00000142">
      <w:pPr>
        <w:spacing w:after="200" w:before="200" w:lineRule="auto"/>
        <w:ind w:left="0" w:firstLine="0"/>
        <w:rPr>
          <w:rFonts w:ascii="Roboto Slab" w:cs="Roboto Slab" w:eastAsia="Roboto Slab" w:hAnsi="Roboto Slab"/>
        </w:rPr>
      </w:pPr>
      <w:r w:rsidDel="00000000" w:rsidR="00000000" w:rsidRPr="00000000">
        <w:rPr>
          <w:rFonts w:ascii="Roboto Slab" w:cs="Roboto Slab" w:eastAsia="Roboto Slab" w:hAnsi="Roboto Slab"/>
          <w:rtl w:val="0"/>
        </w:rPr>
        <w:t xml:space="preserve">d) El router destino.</w:t>
      </w:r>
    </w:p>
    <w:p w:rsidR="00000000" w:rsidDel="00000000" w:rsidP="00000000" w:rsidRDefault="00000000" w:rsidRPr="00000000" w14:paraId="00000143">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Pr>
        <w:drawing>
          <wp:inline distB="114300" distT="114300" distL="114300" distR="114300">
            <wp:extent cx="5248275" cy="1219200"/>
            <wp:effectExtent b="0" l="0" r="0" t="0"/>
            <wp:docPr id="3"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248275"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6"/>
        </w:numPr>
        <w:spacing w:after="0" w:afterAutospacing="0" w:before="200" w:lineRule="auto"/>
        <w:ind w:left="720" w:hanging="360"/>
        <w:rPr>
          <w:rFonts w:ascii="Roboto Slab" w:cs="Roboto Slab" w:eastAsia="Roboto Slab" w:hAnsi="Roboto Slab"/>
          <w:u w:val="none"/>
        </w:rPr>
      </w:pPr>
      <w:r w:rsidDel="00000000" w:rsidR="00000000" w:rsidRPr="00000000">
        <w:rPr>
          <w:rFonts w:ascii="Roboto Slab" w:cs="Roboto Slab" w:eastAsia="Roboto Slab" w:hAnsi="Roboto Slab"/>
          <w:rtl w:val="0"/>
        </w:rPr>
        <w:t xml:space="preserve">Es un mensaje de ICMP que indica que el router no puede alcanzar el destino. Casos:</w:t>
      </w:r>
    </w:p>
    <w:p w:rsidR="00000000" w:rsidDel="00000000" w:rsidP="00000000" w:rsidRDefault="00000000" w:rsidRPr="00000000" w14:paraId="00000145">
      <w:pPr>
        <w:numPr>
          <w:ilvl w:val="1"/>
          <w:numId w:val="6"/>
        </w:numPr>
        <w:spacing w:after="0" w:afterAutospacing="0" w:before="0" w:beforeAutospacing="0" w:lineRule="auto"/>
        <w:ind w:left="1440" w:hanging="360"/>
        <w:rPr>
          <w:rFonts w:ascii="Roboto Slab" w:cs="Roboto Slab" w:eastAsia="Roboto Slab" w:hAnsi="Roboto Slab"/>
          <w:u w:val="none"/>
        </w:rPr>
      </w:pPr>
      <w:r w:rsidDel="00000000" w:rsidR="00000000" w:rsidRPr="00000000">
        <w:rPr>
          <w:rFonts w:ascii="Roboto Slab" w:cs="Roboto Slab" w:eastAsia="Roboto Slab" w:hAnsi="Roboto Slab"/>
          <w:rtl w:val="0"/>
        </w:rPr>
        <w:t xml:space="preserve">Network Unreachable. No es posible alcanzar la red de destino.</w:t>
      </w:r>
    </w:p>
    <w:p w:rsidR="00000000" w:rsidDel="00000000" w:rsidP="00000000" w:rsidRDefault="00000000" w:rsidRPr="00000000" w14:paraId="00000146">
      <w:pPr>
        <w:numPr>
          <w:ilvl w:val="1"/>
          <w:numId w:val="6"/>
        </w:numPr>
        <w:spacing w:after="0" w:afterAutospacing="0" w:before="0" w:beforeAutospacing="0" w:lineRule="auto"/>
        <w:ind w:left="1440" w:hanging="360"/>
        <w:rPr>
          <w:rFonts w:ascii="Roboto Slab" w:cs="Roboto Slab" w:eastAsia="Roboto Slab" w:hAnsi="Roboto Slab"/>
          <w:u w:val="none"/>
        </w:rPr>
      </w:pPr>
      <w:r w:rsidDel="00000000" w:rsidR="00000000" w:rsidRPr="00000000">
        <w:rPr>
          <w:rFonts w:ascii="Roboto Slab" w:cs="Roboto Slab" w:eastAsia="Roboto Slab" w:hAnsi="Roboto Slab"/>
          <w:rtl w:val="0"/>
        </w:rPr>
        <w:t xml:space="preserve">Host unreachable. No es posible alcanzar el host de destino.</w:t>
      </w:r>
    </w:p>
    <w:p w:rsidR="00000000" w:rsidDel="00000000" w:rsidP="00000000" w:rsidRDefault="00000000" w:rsidRPr="00000000" w14:paraId="00000147">
      <w:pPr>
        <w:numPr>
          <w:ilvl w:val="1"/>
          <w:numId w:val="6"/>
        </w:numPr>
        <w:spacing w:after="0" w:afterAutospacing="0" w:before="0" w:beforeAutospacing="0" w:lineRule="auto"/>
        <w:ind w:left="1440" w:hanging="360"/>
        <w:rPr>
          <w:rFonts w:ascii="Roboto Slab" w:cs="Roboto Slab" w:eastAsia="Roboto Slab" w:hAnsi="Roboto Slab"/>
          <w:u w:val="none"/>
        </w:rPr>
      </w:pPr>
      <w:r w:rsidDel="00000000" w:rsidR="00000000" w:rsidRPr="00000000">
        <w:rPr>
          <w:rFonts w:ascii="Roboto Slab" w:cs="Roboto Slab" w:eastAsia="Roboto Slab" w:hAnsi="Roboto Slab"/>
          <w:rtl w:val="0"/>
        </w:rPr>
        <w:t xml:space="preserve">Protocol unreachable. El host responde que el protocolo no está activado o no es alcanzable. </w:t>
      </w:r>
    </w:p>
    <w:p w:rsidR="00000000" w:rsidDel="00000000" w:rsidP="00000000" w:rsidRDefault="00000000" w:rsidRPr="00000000" w14:paraId="00000148">
      <w:pPr>
        <w:numPr>
          <w:ilvl w:val="1"/>
          <w:numId w:val="6"/>
        </w:numPr>
        <w:spacing w:after="0" w:afterAutospacing="0" w:before="0" w:beforeAutospacing="0" w:lineRule="auto"/>
        <w:ind w:left="1440" w:hanging="360"/>
        <w:rPr>
          <w:rFonts w:ascii="Roboto Slab" w:cs="Roboto Slab" w:eastAsia="Roboto Slab" w:hAnsi="Roboto Slab"/>
          <w:u w:val="none"/>
        </w:rPr>
      </w:pPr>
      <w:r w:rsidDel="00000000" w:rsidR="00000000" w:rsidRPr="00000000">
        <w:rPr>
          <w:rFonts w:ascii="Roboto Slab" w:cs="Roboto Slab" w:eastAsia="Roboto Slab" w:hAnsi="Roboto Slab"/>
          <w:rtl w:val="0"/>
        </w:rPr>
        <w:t xml:space="preserve">Fragmentation needed and DF Set</w:t>
      </w:r>
    </w:p>
    <w:p w:rsidR="00000000" w:rsidDel="00000000" w:rsidP="00000000" w:rsidRDefault="00000000" w:rsidRPr="00000000" w14:paraId="00000149">
      <w:pPr>
        <w:numPr>
          <w:ilvl w:val="0"/>
          <w:numId w:val="6"/>
        </w:numPr>
        <w:spacing w:after="200" w:before="0" w:beforeAutospacing="0" w:lineRule="auto"/>
        <w:ind w:left="720" w:hanging="360"/>
        <w:rPr>
          <w:rFonts w:ascii="Roboto Slab" w:cs="Roboto Slab" w:eastAsia="Roboto Slab" w:hAnsi="Roboto Slab"/>
          <w:u w:val="none"/>
        </w:rPr>
      </w:pPr>
      <w:r w:rsidDel="00000000" w:rsidR="00000000" w:rsidRPr="00000000">
        <w:rPr>
          <w:rFonts w:ascii="Roboto Slab" w:cs="Roboto Slab" w:eastAsia="Roboto Slab" w:hAnsi="Roboto Slab"/>
          <w:rtl w:val="0"/>
        </w:rPr>
        <w:t xml:space="preserve">Mediante el delimitador </w:t>
      </w:r>
      <w:r w:rsidDel="00000000" w:rsidR="00000000" w:rsidRPr="00000000">
        <w:rPr>
          <w:rFonts w:ascii="Roboto Mono" w:cs="Roboto Mono" w:eastAsia="Roboto Mono" w:hAnsi="Roboto Mono"/>
          <w:rtl w:val="0"/>
        </w:rPr>
        <w:t xml:space="preserve">01111110.</w:t>
      </w:r>
      <w:r w:rsidDel="00000000" w:rsidR="00000000" w:rsidRPr="00000000">
        <w:rPr>
          <w:rFonts w:ascii="Roboto Slab" w:cs="Roboto Slab" w:eastAsia="Roboto Slab" w:hAnsi="Roboto Slab"/>
          <w:rtl w:val="0"/>
        </w:rPr>
        <w:t xml:space="preserve">Los receptores buscan detectar la secuencia de delimitación para sincronizarse con el comienzo de la trama, y detectar el final. Para evitar que esa combinación de bits aparezca en otro lugar dentro de la trama, se realiza una </w:t>
      </w:r>
      <w:r w:rsidDel="00000000" w:rsidR="00000000" w:rsidRPr="00000000">
        <w:rPr>
          <w:rFonts w:ascii="Roboto Slab" w:cs="Roboto Slab" w:eastAsia="Roboto Slab" w:hAnsi="Roboto Slab"/>
          <w:i w:val="1"/>
          <w:rtl w:val="0"/>
        </w:rPr>
        <w:t xml:space="preserve">inserción de bits</w:t>
      </w:r>
      <w:r w:rsidDel="00000000" w:rsidR="00000000" w:rsidRPr="00000000">
        <w:rPr>
          <w:rFonts w:ascii="Roboto Slab" w:cs="Roboto Slab" w:eastAsia="Roboto Slab" w:hAnsi="Roboto Slab"/>
          <w:rtl w:val="0"/>
        </w:rPr>
        <w:t xml:space="preserve">. Si aparece el patrón “11111” se inserta un “0” al final. El receptor analiza el sexto bit: si es un cero, lo elimina; si es un uno y el séptimo un 0, es un delimitador.</w:t>
      </w:r>
      <w:r w:rsidDel="00000000" w:rsidR="00000000" w:rsidRPr="00000000">
        <w:rPr>
          <w:rtl w:val="0"/>
        </w:rPr>
      </w:r>
    </w:p>
    <w:p w:rsidR="00000000" w:rsidDel="00000000" w:rsidP="00000000" w:rsidRDefault="00000000" w:rsidRPr="00000000" w14:paraId="0000014A">
      <w:pPr>
        <w:spacing w:after="200" w:before="200" w:lineRule="auto"/>
        <w:rPr>
          <w:rFonts w:ascii="Roboto Slab" w:cs="Roboto Slab" w:eastAsia="Roboto Slab" w:hAnsi="Roboto Slab"/>
        </w:rPr>
      </w:pPr>
      <w:r w:rsidDel="00000000" w:rsidR="00000000" w:rsidRPr="00000000">
        <w:rPr>
          <w:rtl w:val="0"/>
        </w:rPr>
      </w:r>
    </w:p>
    <w:p w:rsidR="00000000" w:rsidDel="00000000" w:rsidP="00000000" w:rsidRDefault="00000000" w:rsidRPr="00000000" w14:paraId="0000014B">
      <w:pPr>
        <w:spacing w:after="200" w:before="200" w:lineRule="auto"/>
        <w:rPr>
          <w:rFonts w:ascii="Roboto Slab" w:cs="Roboto Slab" w:eastAsia="Roboto Slab" w:hAnsi="Roboto Slab"/>
          <w:b w:val="1"/>
        </w:rPr>
      </w:pPr>
      <w:r w:rsidDel="00000000" w:rsidR="00000000" w:rsidRPr="00000000">
        <w:rPr>
          <w:rtl w:val="0"/>
        </w:rPr>
      </w:r>
    </w:p>
    <w:p w:rsidR="00000000" w:rsidDel="00000000" w:rsidP="00000000" w:rsidRDefault="00000000" w:rsidRPr="00000000" w14:paraId="0000014C">
      <w:pPr>
        <w:pStyle w:val="Heading1"/>
        <w:rPr/>
      </w:pPr>
      <w:bookmarkStart w:colFirst="0" w:colLast="0" w:name="_tyygtxgwh1pf" w:id="3"/>
      <w:bookmarkEnd w:id="3"/>
      <w:ins w:author="Deve" w:id="1" w:date="2024-12-18T16:34:40Z">
        <w:r w:rsidDel="00000000" w:rsidR="00000000" w:rsidRPr="00000000">
          <w:rPr>
            <w:rFonts w:ascii="Roboto Slab" w:cs="Roboto Slab" w:eastAsia="Roboto Slab" w:hAnsi="Roboto Slab"/>
            <w:b w:val="1"/>
            <w:rtl w:val="0"/>
          </w:rPr>
          <w:t xml:space="preserve">                                                                                                                                       </w:t>
        </w:r>
      </w:ins>
      <w:r w:rsidDel="00000000" w:rsidR="00000000" w:rsidRPr="00000000">
        <w:rPr>
          <w:rtl w:val="0"/>
        </w:rPr>
        <w:t xml:space="preserve">24-7-2024 (KOVAL)</w:t>
      </w:r>
    </w:p>
    <w:p w:rsidR="00000000" w:rsidDel="00000000" w:rsidP="00000000" w:rsidRDefault="00000000" w:rsidRPr="00000000" w14:paraId="0000014D">
      <w:pPr>
        <w:spacing w:after="200" w:before="200" w:lineRule="auto"/>
        <w:rPr>
          <w:rFonts w:ascii="Roboto Slab" w:cs="Roboto Slab" w:eastAsia="Roboto Slab" w:hAnsi="Roboto Slab"/>
          <w:b w:val="1"/>
        </w:rPr>
      </w:pPr>
      <w:r w:rsidDel="00000000" w:rsidR="00000000" w:rsidRPr="00000000">
        <w:rPr>
          <w:rFonts w:ascii="Roboto Slab" w:cs="Roboto Slab" w:eastAsia="Roboto Slab" w:hAnsi="Roboto Slab"/>
          <w:b w:val="1"/>
        </w:rPr>
        <w:drawing>
          <wp:inline distB="114300" distT="114300" distL="114300" distR="114300">
            <wp:extent cx="5731200" cy="1866900"/>
            <wp:effectExtent b="0" l="0" r="0" t="0"/>
            <wp:docPr id="6" name="image2.png"/>
            <a:graphic>
              <a:graphicData uri="http://schemas.openxmlformats.org/drawingml/2006/picture">
                <pic:pic>
                  <pic:nvPicPr>
                    <pic:cNvPr id="0" name="image2.png"/>
                    <pic:cNvPicPr preferRelativeResize="0"/>
                  </pic:nvPicPr>
                  <pic:blipFill>
                    <a:blip r:embed="rId53"/>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Dir MAC Destino = 6c 99 61 f7 cc ef</w:t>
      </w:r>
    </w:p>
    <w:p w:rsidR="00000000" w:rsidDel="00000000" w:rsidP="00000000" w:rsidRDefault="00000000" w:rsidRPr="00000000" w14:paraId="0000014F">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Dir MAC Origen =  c8 cb 9e 51 28 86</w:t>
      </w:r>
    </w:p>
    <w:p w:rsidR="00000000" w:rsidDel="00000000" w:rsidP="00000000" w:rsidRDefault="00000000" w:rsidRPr="00000000" w14:paraId="00000150">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Ethertype = 08 00 (IPv4)</w:t>
      </w:r>
    </w:p>
    <w:p w:rsidR="00000000" w:rsidDel="00000000" w:rsidP="00000000" w:rsidRDefault="00000000" w:rsidRPr="00000000" w14:paraId="00000151">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tl w:val="0"/>
        </w:rPr>
        <w:t xml:space="preserve">IP </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52">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Version</w:t>
      </w:r>
      <w:r w:rsidDel="00000000" w:rsidR="00000000" w:rsidRPr="00000000">
        <w:rPr>
          <w:rFonts w:ascii="Roboto Mono" w:cs="Roboto Mono" w:eastAsia="Roboto Mono" w:hAnsi="Roboto Mono"/>
          <w:rtl w:val="0"/>
        </w:rPr>
        <w:t xml:space="preserve"> = 4 </w:t>
      </w:r>
    </w:p>
    <w:p w:rsidR="00000000" w:rsidDel="00000000" w:rsidP="00000000" w:rsidRDefault="00000000" w:rsidRPr="00000000" w14:paraId="00000153">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Header Length= 5</w:t>
      </w:r>
    </w:p>
    <w:p w:rsidR="00000000" w:rsidDel="00000000" w:rsidP="00000000" w:rsidRDefault="00000000" w:rsidRPr="00000000" w14:paraId="00000154">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Service Type = 00</w:t>
      </w:r>
    </w:p>
    <w:p w:rsidR="00000000" w:rsidDel="00000000" w:rsidP="00000000" w:rsidRDefault="00000000" w:rsidRPr="00000000" w14:paraId="00000155">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Length = 00 28 = 40 B</w:t>
      </w:r>
    </w:p>
    <w:p w:rsidR="00000000" w:rsidDel="00000000" w:rsidP="00000000" w:rsidRDefault="00000000" w:rsidRPr="00000000" w14:paraId="00000156">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ID = B4 76</w:t>
      </w:r>
    </w:p>
    <w:p w:rsidR="00000000" w:rsidDel="00000000" w:rsidP="00000000" w:rsidRDefault="00000000" w:rsidRPr="00000000" w14:paraId="00000157">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Flags + Offset = 40 00</w:t>
      </w:r>
    </w:p>
    <w:p w:rsidR="00000000" w:rsidDel="00000000" w:rsidP="00000000" w:rsidRDefault="00000000" w:rsidRPr="00000000" w14:paraId="00000158">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TTL = 80</w:t>
      </w:r>
    </w:p>
    <w:p w:rsidR="00000000" w:rsidDel="00000000" w:rsidP="00000000" w:rsidRDefault="00000000" w:rsidRPr="00000000" w14:paraId="00000159">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Protocol = 06 (TCP)</w:t>
      </w:r>
    </w:p>
    <w:p w:rsidR="00000000" w:rsidDel="00000000" w:rsidP="00000000" w:rsidRDefault="00000000" w:rsidRPr="00000000" w14:paraId="0000015A">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Checksum = 00 00</w:t>
      </w:r>
    </w:p>
    <w:p w:rsidR="00000000" w:rsidDel="00000000" w:rsidP="00000000" w:rsidRDefault="00000000" w:rsidRPr="00000000" w14:paraId="0000015B">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Dir Origen = c0 a8 00 fe = 192.168.0.254</w:t>
      </w:r>
    </w:p>
    <w:p w:rsidR="00000000" w:rsidDel="00000000" w:rsidP="00000000" w:rsidRDefault="00000000" w:rsidRPr="00000000" w14:paraId="0000015C">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Dir Destino = 1f ba ef 5f</w:t>
      </w:r>
    </w:p>
    <w:p w:rsidR="00000000" w:rsidDel="00000000" w:rsidP="00000000" w:rsidRDefault="00000000" w:rsidRPr="00000000" w14:paraId="0000015D">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Relleno = 0</w:t>
      </w:r>
    </w:p>
    <w:p w:rsidR="00000000" w:rsidDel="00000000" w:rsidP="00000000" w:rsidRDefault="00000000" w:rsidRPr="00000000" w14:paraId="0000015E">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 </w:t>
      </w:r>
      <w:r w:rsidDel="00000000" w:rsidR="00000000" w:rsidRPr="00000000">
        <w:rPr>
          <w:rtl w:val="0"/>
        </w:rPr>
        <w:t xml:space="preserve">TCP </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5F">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Origin Port = dd f4</w:t>
      </w:r>
    </w:p>
    <w:p w:rsidR="00000000" w:rsidDel="00000000" w:rsidP="00000000" w:rsidRDefault="00000000" w:rsidRPr="00000000" w14:paraId="00000160">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Dest. Port  = 01 bb = 443 (HTTPS)</w:t>
      </w:r>
    </w:p>
    <w:p w:rsidR="00000000" w:rsidDel="00000000" w:rsidP="00000000" w:rsidRDefault="00000000" w:rsidRPr="00000000" w14:paraId="00000161">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Sequence =  25 01 b8 54</w:t>
      </w:r>
    </w:p>
    <w:p w:rsidR="00000000" w:rsidDel="00000000" w:rsidP="00000000" w:rsidRDefault="00000000" w:rsidRPr="00000000" w14:paraId="00000162">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Confirmation = e1 46 a6 2a</w:t>
      </w:r>
    </w:p>
    <w:p w:rsidR="00000000" w:rsidDel="00000000" w:rsidP="00000000" w:rsidRDefault="00000000" w:rsidRPr="00000000" w14:paraId="00000163">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Header Length = 5</w:t>
      </w:r>
    </w:p>
    <w:p w:rsidR="00000000" w:rsidDel="00000000" w:rsidP="00000000" w:rsidRDefault="00000000" w:rsidRPr="00000000" w14:paraId="00000164">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Reserva = 0</w:t>
      </w:r>
    </w:p>
    <w:p w:rsidR="00000000" w:rsidDel="00000000" w:rsidP="00000000" w:rsidRDefault="00000000" w:rsidRPr="00000000" w14:paraId="00000165">
      <w:pPr>
        <w:spacing w:after="200" w:before="200" w:lineRule="auto"/>
        <w:rPr>
          <w:rFonts w:ascii="Roboto Mono" w:cs="Roboto Mono" w:eastAsia="Roboto Mono" w:hAnsi="Roboto Mono"/>
        </w:rPr>
      </w:pPr>
      <w:commentRangeStart w:id="0"/>
      <w:commentRangeStart w:id="1"/>
      <w:r w:rsidDel="00000000" w:rsidR="00000000" w:rsidRPr="00000000">
        <w:rPr>
          <w:rFonts w:ascii="Roboto Mono" w:cs="Roboto Mono" w:eastAsia="Roboto Mono" w:hAnsi="Roboto Mono"/>
          <w:rtl w:val="0"/>
        </w:rPr>
        <w:t xml:space="preserve">Flags = 14 = 0 0 0 ACK= 1 0 RST = 1 0 FIN = </w:t>
      </w:r>
      <w:r w:rsidDel="00000000" w:rsidR="00000000" w:rsidRPr="00000000">
        <w:rPr>
          <w:rtl w:val="0"/>
        </w:rPr>
        <w:t xml:space="preserve">0</w:t>
      </w:r>
      <w:r w:rsidDel="00000000" w:rsidR="00000000" w:rsidRPr="00000000">
        <w:rPr>
          <w:rFonts w:ascii="Roboto Mono" w:cs="Roboto Mono" w:eastAsia="Roboto Mono" w:hAnsi="Roboto Mono"/>
          <w:rtl w:val="0"/>
        </w:rPr>
        <w:t xml:space="preserve"> </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66">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WINDOW = 00 00</w:t>
      </w:r>
    </w:p>
    <w:p w:rsidR="00000000" w:rsidDel="00000000" w:rsidP="00000000" w:rsidRDefault="00000000" w:rsidRPr="00000000" w14:paraId="00000167">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CHECKSUM = 9A 99</w:t>
      </w:r>
    </w:p>
    <w:p w:rsidR="00000000" w:rsidDel="00000000" w:rsidP="00000000" w:rsidRDefault="00000000" w:rsidRPr="00000000" w14:paraId="00000168">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URGENT = 00</w:t>
      </w:r>
    </w:p>
    <w:p w:rsidR="00000000" w:rsidDel="00000000" w:rsidP="00000000" w:rsidRDefault="00000000" w:rsidRPr="00000000" w14:paraId="00000169">
      <w:pPr>
        <w:numPr>
          <w:ilvl w:val="0"/>
          <w:numId w:val="37"/>
        </w:numPr>
        <w:spacing w:after="0" w:afterAutospacing="0" w:before="20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Es un cliente porque el puerto destino es el 443 (HTTPS)</w:t>
      </w:r>
    </w:p>
    <w:p w:rsidR="00000000" w:rsidDel="00000000" w:rsidP="00000000" w:rsidRDefault="00000000" w:rsidRPr="00000000" w14:paraId="0000016A">
      <w:pPr>
        <w:numPr>
          <w:ilvl w:val="0"/>
          <w:numId w:val="37"/>
        </w:numPr>
        <w:spacing w:after="0" w:afterAutospacing="0" w:before="0" w:beforeAutospacing="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No contiene datos. </w:t>
      </w:r>
      <w:r w:rsidDel="00000000" w:rsidR="00000000" w:rsidRPr="00000000">
        <w:rPr>
          <w:rFonts w:ascii="Roboto Mono" w:cs="Roboto Mono" w:eastAsia="Roboto Mono" w:hAnsi="Roboto Mono"/>
          <w:strike w:val="1"/>
          <w:rtl w:val="0"/>
        </w:rPr>
        <w:t xml:space="preserve">El tamaño de la ventana es 0</w:t>
      </w:r>
      <w:r w:rsidDel="00000000" w:rsidR="00000000" w:rsidRPr="00000000">
        <w:rPr>
          <w:rFonts w:ascii="Roboto Mono" w:cs="Roboto Mono" w:eastAsia="Roboto Mono" w:hAnsi="Roboto Mono"/>
          <w:rtl w:val="0"/>
        </w:rPr>
        <w:t xml:space="preserve"> (El tamaño de la ventana no importa). No c</w:t>
      </w:r>
      <w:r w:rsidDel="00000000" w:rsidR="00000000" w:rsidRPr="00000000">
        <w:rPr>
          <w:rtl w:val="0"/>
        </w:rPr>
        <w:t xml:space="preserve">ontiene datos porque el campo de Total Length del datagrama IP es 40, siendo 40 = 20 B (H IP) + 20 B (H TCP).</w:t>
      </w:r>
      <w:r w:rsidDel="00000000" w:rsidR="00000000" w:rsidRPr="00000000">
        <w:rPr>
          <w:rtl w:val="0"/>
        </w:rPr>
      </w:r>
    </w:p>
    <w:p w:rsidR="00000000" w:rsidDel="00000000" w:rsidP="00000000" w:rsidRDefault="00000000" w:rsidRPr="00000000" w14:paraId="0000016B">
      <w:pPr>
        <w:numPr>
          <w:ilvl w:val="0"/>
          <w:numId w:val="37"/>
        </w:numPr>
        <w:spacing w:after="0" w:afterAutospacing="0" w:before="0" w:beforeAutospacing="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El remitente envía el RST=1 que indica que se tiene que restablecer la conexión debido a un error en el host o alguna otra razón.</w:t>
      </w:r>
    </w:p>
    <w:p w:rsidR="00000000" w:rsidDel="00000000" w:rsidP="00000000" w:rsidRDefault="00000000" w:rsidRPr="00000000" w14:paraId="0000016C">
      <w:pPr>
        <w:numPr>
          <w:ilvl w:val="0"/>
          <w:numId w:val="37"/>
        </w:numPr>
        <w:spacing w:after="200" w:before="0" w:beforeAutospacing="0" w:lineRule="auto"/>
        <w:ind w:left="720" w:hanging="360"/>
        <w:rPr>
          <w:rFonts w:ascii="Roboto Mono" w:cs="Roboto Mono" w:eastAsia="Roboto Mono" w:hAnsi="Roboto Mono"/>
          <w:u w:val="none"/>
        </w:rPr>
      </w:pPr>
      <w:r w:rsidDel="00000000" w:rsidR="00000000" w:rsidRPr="00000000">
        <w:rPr>
          <w:rtl w:val="0"/>
        </w:rPr>
        <w:t xml:space="preserve">Cómo el flag de reset esta on, el receptor tiene que finalizar la conexión</w:t>
      </w:r>
      <w:r w:rsidDel="00000000" w:rsidR="00000000" w:rsidRPr="00000000">
        <w:rPr>
          <w:rtl w:val="0"/>
        </w:rPr>
      </w:r>
    </w:p>
    <w:p w:rsidR="00000000" w:rsidDel="00000000" w:rsidP="00000000" w:rsidRDefault="00000000" w:rsidRPr="00000000" w14:paraId="0000016D">
      <w:pPr>
        <w:spacing w:after="200" w:before="20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16E">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2)</w:t>
      </w:r>
    </w:p>
    <w:p w:rsidR="00000000" w:rsidDel="00000000" w:rsidP="00000000" w:rsidRDefault="00000000" w:rsidRPr="00000000" w14:paraId="0000016F">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1308100"/>
            <wp:effectExtent b="0" l="0" r="0" t="0"/>
            <wp:docPr id="69"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MAC DESTINO = 33 33 00 00 00 01</w:t>
      </w:r>
    </w:p>
    <w:p w:rsidR="00000000" w:rsidDel="00000000" w:rsidP="00000000" w:rsidRDefault="00000000" w:rsidRPr="00000000" w14:paraId="00000171">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MAC ORIGEN = 6C 99 61 F7 CC EF</w:t>
      </w:r>
    </w:p>
    <w:p w:rsidR="00000000" w:rsidDel="00000000" w:rsidP="00000000" w:rsidRDefault="00000000" w:rsidRPr="00000000" w14:paraId="00000172">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ETHERTYPE = 86 DD (IPv6)</w:t>
      </w:r>
    </w:p>
    <w:p w:rsidR="00000000" w:rsidDel="00000000" w:rsidP="00000000" w:rsidRDefault="00000000" w:rsidRPr="00000000" w14:paraId="00000173">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74">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IPv6</w:t>
      </w:r>
    </w:p>
    <w:p w:rsidR="00000000" w:rsidDel="00000000" w:rsidP="00000000" w:rsidRDefault="00000000" w:rsidRPr="00000000" w14:paraId="00000175">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VERSION = 6</w:t>
      </w:r>
    </w:p>
    <w:p w:rsidR="00000000" w:rsidDel="00000000" w:rsidP="00000000" w:rsidRDefault="00000000" w:rsidRPr="00000000" w14:paraId="00000176">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CLASE DE TRÁFICO = 00</w:t>
      </w:r>
    </w:p>
    <w:p w:rsidR="00000000" w:rsidDel="00000000" w:rsidP="00000000" w:rsidRDefault="00000000" w:rsidRPr="00000000" w14:paraId="00000177">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ETIQUETA DE FLUJO = 6 98 12</w:t>
      </w:r>
    </w:p>
    <w:p w:rsidR="00000000" w:rsidDel="00000000" w:rsidP="00000000" w:rsidRDefault="00000000" w:rsidRPr="00000000" w14:paraId="00000178">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LONGITUD DE PAYLOAD = 00 C8</w:t>
      </w:r>
    </w:p>
    <w:p w:rsidR="00000000" w:rsidDel="00000000" w:rsidP="00000000" w:rsidRDefault="00000000" w:rsidRPr="00000000" w14:paraId="00000179">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HEADER SIGUIENTE = 3A</w:t>
      </w:r>
    </w:p>
    <w:p w:rsidR="00000000" w:rsidDel="00000000" w:rsidP="00000000" w:rsidRDefault="00000000" w:rsidRPr="00000000" w14:paraId="0000017A">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LÍMITE DE SALTOS = FF</w:t>
      </w:r>
    </w:p>
    <w:p w:rsidR="00000000" w:rsidDel="00000000" w:rsidP="00000000" w:rsidRDefault="00000000" w:rsidRPr="00000000" w14:paraId="0000017B">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DIR IPV6 ORIGEN = FE 80 00 00 00 00 00 00 6E 99 61 FF FE F7 CC EF</w:t>
        <w:br w:type="textWrapping"/>
        <w:tab/>
        <w:tab/>
        <w:t xml:space="preserve">     = FE::6E 99 61 FF FE F7 CC EF</w:t>
      </w:r>
    </w:p>
    <w:p w:rsidR="00000000" w:rsidDel="00000000" w:rsidP="00000000" w:rsidRDefault="00000000" w:rsidRPr="00000000" w14:paraId="0000017C">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DIR IPV6 DESTINO = FF 02 00 00 00 00 00 00 00 00 00 00 00 00 00 00</w:t>
      </w:r>
    </w:p>
    <w:p w:rsidR="00000000" w:rsidDel="00000000" w:rsidP="00000000" w:rsidRDefault="00000000" w:rsidRPr="00000000" w14:paraId="0000017D">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ab/>
        <w:tab/>
        <w:tab/>
        <w:t xml:space="preserve"> = FF02:: (</w:t>
      </w:r>
      <w:r w:rsidDel="00000000" w:rsidR="00000000" w:rsidRPr="00000000">
        <w:rPr>
          <w:rtl w:val="0"/>
        </w:rPr>
        <w:t xml:space="preserve">Dirección multicast)</w:t>
      </w:r>
      <w:r w:rsidDel="00000000" w:rsidR="00000000" w:rsidRPr="00000000">
        <w:rPr>
          <w:rtl w:val="0"/>
        </w:rPr>
      </w:r>
    </w:p>
    <w:p w:rsidR="00000000" w:rsidDel="00000000" w:rsidP="00000000" w:rsidRDefault="00000000" w:rsidRPr="00000000" w14:paraId="0000017E">
      <w:pPr>
        <w:spacing w:after="200" w:before="20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17F">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3) </w:t>
      </w:r>
    </w:p>
    <w:p w:rsidR="00000000" w:rsidDel="00000000" w:rsidP="00000000" w:rsidRDefault="00000000" w:rsidRPr="00000000" w14:paraId="00000180">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520700"/>
            <wp:effectExtent b="0" l="0" r="0" t="0"/>
            <wp:docPr id="38" name="image27.png"/>
            <a:graphic>
              <a:graphicData uri="http://schemas.openxmlformats.org/drawingml/2006/picture">
                <pic:pic>
                  <pic:nvPicPr>
                    <pic:cNvPr id="0" name="image27.png"/>
                    <pic:cNvPicPr preferRelativeResize="0"/>
                  </pic:nvPicPr>
                  <pic:blipFill>
                    <a:blip r:embed="rId55"/>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171.17.58.0</w:t>
      </w:r>
    </w:p>
    <w:p w:rsidR="00000000" w:rsidDel="00000000" w:rsidP="00000000" w:rsidRDefault="00000000" w:rsidRPr="00000000" w14:paraId="00000182">
      <w:pPr>
        <w:spacing w:after="200" w:before="200" w:lineRule="auto"/>
        <w:rPr>
          <w:shd w:fill="cfe2f3" w:val="clear"/>
        </w:rPr>
      </w:pPr>
      <w:r w:rsidDel="00000000" w:rsidR="00000000" w:rsidRPr="00000000">
        <w:rPr>
          <w:rtl w:val="0"/>
        </w:rPr>
        <w:t xml:space="preserve">X.X.0011101</w:t>
      </w:r>
      <w:r w:rsidDel="00000000" w:rsidR="00000000" w:rsidRPr="00000000">
        <w:rPr>
          <w:shd w:fill="f4cccc" w:val="clear"/>
          <w:rtl w:val="0"/>
        </w:rPr>
        <w:t xml:space="preserve">0.000</w:t>
      </w:r>
      <w:r w:rsidDel="00000000" w:rsidR="00000000" w:rsidRPr="00000000">
        <w:rPr>
          <w:shd w:fill="cfe2f3" w:val="clear"/>
          <w:rtl w:val="0"/>
        </w:rPr>
        <w:t xml:space="preserve">00000</w:t>
      </w:r>
    </w:p>
    <w:p w:rsidR="00000000" w:rsidDel="00000000" w:rsidP="00000000" w:rsidRDefault="00000000" w:rsidRPr="00000000" w14:paraId="00000183">
      <w:pPr>
        <w:spacing w:after="200" w:before="200" w:lineRule="auto"/>
        <w:rPr/>
      </w:pPr>
      <w:r w:rsidDel="00000000" w:rsidR="00000000" w:rsidRPr="00000000">
        <w:rPr>
          <w:rtl w:val="0"/>
        </w:rPr>
        <w:t xml:space="preserve">Si quiero que mi dirección de red se mantenga como 171.17.58.0,  entonces voy a usar los últimos 9 bits para manejar las subredes y los hosts. Necesito 10 subredes, entonces voy a usar 4 bits para las subredes (16 subredes posibles) y el resto para los hosts (30 hosts posibles después de restar el broadcast y network id).</w:t>
      </w:r>
    </w:p>
    <w:p w:rsidR="00000000" w:rsidDel="00000000" w:rsidP="00000000" w:rsidRDefault="00000000" w:rsidRPr="00000000" w14:paraId="00000184">
      <w:pPr>
        <w:spacing w:after="200" w:before="200" w:lineRule="auto"/>
        <w:rPr>
          <w:rFonts w:ascii="Roboto Mono" w:cs="Roboto Mono" w:eastAsia="Roboto Mono" w:hAnsi="Roboto Mono"/>
        </w:rPr>
      </w:pPr>
      <w:r w:rsidDel="00000000" w:rsidR="00000000" w:rsidRPr="00000000">
        <w:rPr>
          <w:rtl w:val="0"/>
        </w:rPr>
        <w:t xml:space="preserve">5 * 32 = 160</w:t>
      </w:r>
      <w:r w:rsidDel="00000000" w:rsidR="00000000" w:rsidRPr="00000000">
        <w:rPr>
          <w:rtl w:val="0"/>
        </w:rPr>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830"/>
        <w:gridCol w:w="1995"/>
        <w:gridCol w:w="1920"/>
        <w:gridCol w:w="2130"/>
        <w:tblGridChange w:id="0">
          <w:tblGrid>
            <w:gridCol w:w="1125"/>
            <w:gridCol w:w="1830"/>
            <w:gridCol w:w="1995"/>
            <w:gridCol w:w="1920"/>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20"/>
                <w:szCs w:val="20"/>
              </w:rPr>
            </w:pPr>
            <w:r w:rsidDel="00000000" w:rsidR="00000000" w:rsidRPr="00000000">
              <w:rPr>
                <w:rFonts w:ascii="Roboto Mono" w:cs="Roboto Mono" w:eastAsia="Roboto Mono" w:hAnsi="Roboto Mono"/>
                <w:b w:val="1"/>
                <w:sz w:val="20"/>
                <w:szCs w:val="20"/>
                <w:rtl w:val="0"/>
              </w:rPr>
              <w:t xml:space="preserve">Subnet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20"/>
                <w:szCs w:val="20"/>
              </w:rPr>
            </w:pPr>
            <w:r w:rsidDel="00000000" w:rsidR="00000000" w:rsidRPr="00000000">
              <w:rPr>
                <w:rFonts w:ascii="Roboto Mono" w:cs="Roboto Mono" w:eastAsia="Roboto Mono" w:hAnsi="Roboto Mono"/>
                <w:b w:val="1"/>
                <w:sz w:val="20"/>
                <w:szCs w:val="20"/>
                <w:rtl w:val="0"/>
              </w:rPr>
              <w:t xml:space="preserve">Network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20"/>
                <w:szCs w:val="20"/>
              </w:rPr>
            </w:pPr>
            <w:r w:rsidDel="00000000" w:rsidR="00000000" w:rsidRPr="00000000">
              <w:rPr>
                <w:rFonts w:ascii="Roboto Mono" w:cs="Roboto Mono" w:eastAsia="Roboto Mono" w:hAnsi="Roboto Mono"/>
                <w:b w:val="1"/>
                <w:sz w:val="20"/>
                <w:szCs w:val="20"/>
                <w:rtl w:val="0"/>
              </w:rPr>
              <w:t xml:space="preserve">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20"/>
                <w:szCs w:val="20"/>
              </w:rPr>
            </w:pPr>
            <w:r w:rsidDel="00000000" w:rsidR="00000000" w:rsidRPr="00000000">
              <w:rPr>
                <w:rFonts w:ascii="Roboto Mono" w:cs="Roboto Mono" w:eastAsia="Roboto Mono" w:hAnsi="Roboto Mono"/>
                <w:b w:val="1"/>
                <w:sz w:val="20"/>
                <w:szCs w:val="20"/>
                <w:rtl w:val="0"/>
              </w:rPr>
              <w:t xml:space="preserve">First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20"/>
                <w:szCs w:val="20"/>
              </w:rPr>
            </w:pPr>
            <w:r w:rsidDel="00000000" w:rsidR="00000000" w:rsidRPr="00000000">
              <w:rPr>
                <w:rFonts w:ascii="Roboto Mono" w:cs="Roboto Mono" w:eastAsia="Roboto Mono" w:hAnsi="Roboto Mono"/>
                <w:b w:val="1"/>
                <w:sz w:val="20"/>
                <w:szCs w:val="20"/>
                <w:rtl w:val="0"/>
              </w:rPr>
              <w:t xml:space="preserve">Last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sz w:val="20"/>
                <w:szCs w:val="20"/>
                <w:rtl w:val="0"/>
              </w:rPr>
              <w:t xml:space="preserve">171.17.58.0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Roboto Mono" w:cs="Roboto Mono" w:eastAsia="Roboto Mono" w:hAnsi="Roboto Mono"/>
                <w:sz w:val="20"/>
                <w:szCs w:val="20"/>
              </w:rPr>
            </w:pPr>
            <w:r w:rsidDel="00000000" w:rsidR="00000000" w:rsidRPr="00000000">
              <w:rPr>
                <w:sz w:val="20"/>
                <w:szCs w:val="20"/>
                <w:rtl w:val="0"/>
              </w:rPr>
              <w:t xml:space="preserve">171.17.58.31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sz w:val="20"/>
                <w:szCs w:val="20"/>
                <w:rtl w:val="0"/>
              </w:rPr>
              <w:t xml:space="preserve">171.17.58.1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sz w:val="20"/>
                <w:szCs w:val="20"/>
                <w:rtl w:val="0"/>
              </w:rPr>
              <w:t xml:space="preserve">171.17.58.30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sz w:val="20"/>
                <w:szCs w:val="20"/>
                <w:rtl w:val="0"/>
              </w:rPr>
              <w:t xml:space="preserve">171.17.58.32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Roboto Mono" w:cs="Roboto Mono" w:eastAsia="Roboto Mono" w:hAnsi="Roboto Mono"/>
                <w:sz w:val="20"/>
                <w:szCs w:val="20"/>
              </w:rPr>
            </w:pPr>
            <w:r w:rsidDel="00000000" w:rsidR="00000000" w:rsidRPr="00000000">
              <w:rPr>
                <w:sz w:val="20"/>
                <w:szCs w:val="20"/>
                <w:rtl w:val="0"/>
              </w:rPr>
              <w:t xml:space="preserve">171.17.58.64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Roboto Mono" w:cs="Roboto Mono" w:eastAsia="Roboto Mono" w:hAnsi="Roboto Mono"/>
                <w:sz w:val="20"/>
                <w:szCs w:val="20"/>
              </w:rPr>
            </w:pPr>
            <w:r w:rsidDel="00000000" w:rsidR="00000000" w:rsidRPr="00000000">
              <w:rPr>
                <w:sz w:val="20"/>
                <w:szCs w:val="20"/>
                <w:rtl w:val="0"/>
              </w:rPr>
              <w:t xml:space="preserve">171.17.58.96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Roboto Mono" w:cs="Roboto Mono" w:eastAsia="Roboto Mono" w:hAnsi="Roboto Mono"/>
                <w:sz w:val="20"/>
                <w:szCs w:val="20"/>
              </w:rPr>
            </w:pPr>
            <w:r w:rsidDel="00000000" w:rsidR="00000000" w:rsidRPr="00000000">
              <w:rPr>
                <w:sz w:val="20"/>
                <w:szCs w:val="20"/>
                <w:rtl w:val="0"/>
              </w:rPr>
              <w:t xml:space="preserve">171.17.58.128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6</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Roboto Mono" w:cs="Roboto Mono" w:eastAsia="Roboto Mono" w:hAnsi="Roboto Mono"/>
                <w:sz w:val="20"/>
                <w:szCs w:val="20"/>
              </w:rPr>
            </w:pPr>
            <w:r w:rsidDel="00000000" w:rsidR="00000000" w:rsidRPr="00000000">
              <w:rPr>
                <w:sz w:val="20"/>
                <w:szCs w:val="20"/>
                <w:rtl w:val="0"/>
              </w:rPr>
              <w:t xml:space="preserve">171.17.58.160</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20"/>
                <w:szCs w:val="20"/>
              </w:rPr>
            </w:pPr>
            <w:r w:rsidDel="00000000" w:rsidR="00000000" w:rsidRPr="00000000">
              <w:rPr>
                <w:b w:val="1"/>
                <w:sz w:val="20"/>
                <w:szCs w:val="20"/>
                <w:rtl w:val="0"/>
              </w:rPr>
              <w:t xml:space="preserve">171.17.58.191</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sz w:val="20"/>
                <w:szCs w:val="20"/>
                <w:rtl w:val="0"/>
              </w:rPr>
              <w:t xml:space="preserve">171.17.58.161</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sz w:val="20"/>
                <w:szCs w:val="20"/>
                <w:rtl w:val="0"/>
              </w:rPr>
              <w:t xml:space="preserve">171.17.58.190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Roboto Mono" w:cs="Roboto Mono" w:eastAsia="Roboto Mono" w:hAnsi="Roboto Mono"/>
                <w:sz w:val="20"/>
                <w:szCs w:val="20"/>
              </w:rPr>
            </w:pPr>
            <w:r w:rsidDel="00000000" w:rsidR="00000000" w:rsidRPr="00000000">
              <w:rPr>
                <w:sz w:val="20"/>
                <w:szCs w:val="20"/>
                <w:rtl w:val="0"/>
              </w:rPr>
              <w:t xml:space="preserve">171.17.58.192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Roboto Mono" w:cs="Roboto Mono" w:eastAsia="Roboto Mono" w:hAnsi="Roboto Mono"/>
                <w:sz w:val="20"/>
                <w:szCs w:val="20"/>
              </w:rPr>
            </w:pPr>
            <w:r w:rsidDel="00000000" w:rsidR="00000000" w:rsidRPr="00000000">
              <w:rPr>
                <w:sz w:val="20"/>
                <w:szCs w:val="20"/>
                <w:rtl w:val="0"/>
              </w:rPr>
              <w:t xml:space="preserve">171.17.58.224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r>
      <w:tr>
        <w:trPr>
          <w:cantSplit w:val="0"/>
          <w:tblHeader w:val="0"/>
        </w:trPr>
        <w:tc>
          <w:tcPr>
            <w:shd w:fill="d9ead3"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9</w:t>
            </w:r>
          </w:p>
        </w:tc>
        <w:tc>
          <w:tcPr>
            <w:shd w:fill="d9ead3"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Roboto Mono" w:cs="Roboto Mono" w:eastAsia="Roboto Mono" w:hAnsi="Roboto Mono"/>
                <w:sz w:val="20"/>
                <w:szCs w:val="20"/>
              </w:rPr>
            </w:pPr>
            <w:r w:rsidDel="00000000" w:rsidR="00000000" w:rsidRPr="00000000">
              <w:rPr>
                <w:sz w:val="20"/>
                <w:szCs w:val="20"/>
                <w:rtl w:val="0"/>
              </w:rPr>
              <w:t xml:space="preserve">171.17.59.0</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sz w:val="20"/>
                <w:szCs w:val="20"/>
                <w:rtl w:val="0"/>
              </w:rPr>
              <w:t xml:space="preserve">171.17.58.31</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sz w:val="20"/>
                <w:szCs w:val="20"/>
                <w:rtl w:val="0"/>
              </w:rPr>
              <w:t xml:space="preserve">171.17.58.1</w:t>
            </w:r>
            <w:r w:rsidDel="00000000" w:rsidR="00000000" w:rsidRPr="00000000">
              <w:rPr>
                <w:rtl w:val="0"/>
              </w:rPr>
            </w:r>
          </w:p>
        </w:tc>
        <w:tc>
          <w:tcPr>
            <w:shd w:fill="d9ead3"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b w:val="1"/>
                <w:sz w:val="20"/>
                <w:szCs w:val="20"/>
              </w:rPr>
            </w:pPr>
            <w:r w:rsidDel="00000000" w:rsidR="00000000" w:rsidRPr="00000000">
              <w:rPr>
                <w:b w:val="1"/>
                <w:sz w:val="20"/>
                <w:szCs w:val="20"/>
                <w:rtl w:val="0"/>
              </w:rPr>
              <w:t xml:space="preserve">171.17.59.30</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Roboto Mono" w:cs="Roboto Mono" w:eastAsia="Roboto Mono" w:hAnsi="Roboto Mono"/>
                <w:sz w:val="20"/>
                <w:szCs w:val="20"/>
              </w:rPr>
            </w:pPr>
            <w:r w:rsidDel="00000000" w:rsidR="00000000" w:rsidRPr="00000000">
              <w:rPr>
                <w:sz w:val="20"/>
                <w:szCs w:val="20"/>
                <w:rtl w:val="0"/>
              </w:rPr>
              <w:t xml:space="preserve">171.17.59.32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20"/>
                <w:szCs w:val="20"/>
              </w:rPr>
            </w:pPr>
            <w:r w:rsidDel="00000000" w:rsidR="00000000" w:rsidRPr="00000000">
              <w:rPr>
                <w:rtl w:val="0"/>
              </w:rPr>
            </w:r>
          </w:p>
        </w:tc>
      </w:tr>
    </w:tbl>
    <w:p w:rsidR="00000000" w:rsidDel="00000000" w:rsidP="00000000" w:rsidRDefault="00000000" w:rsidRPr="00000000" w14:paraId="000001BC">
      <w:pPr>
        <w:spacing w:after="200" w:before="200" w:lineRule="auto"/>
        <w:rPr/>
      </w:pPr>
      <w:r w:rsidDel="00000000" w:rsidR="00000000" w:rsidRPr="00000000">
        <w:rPr/>
        <w:drawing>
          <wp:inline distB="114300" distT="114300" distL="114300" distR="114300">
            <wp:extent cx="5731200" cy="1993900"/>
            <wp:effectExtent b="0" l="0" r="0" t="0"/>
            <wp:docPr id="13"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200" w:before="200" w:lineRule="auto"/>
        <w:rPr/>
      </w:pPr>
      <w:r w:rsidDel="00000000" w:rsidR="00000000" w:rsidRPr="00000000">
        <w:rPr>
          <w:rtl w:val="0"/>
        </w:rPr>
        <w:t xml:space="preserve">4) Detección y corrección de errores</w:t>
      </w:r>
    </w:p>
    <w:p w:rsidR="00000000" w:rsidDel="00000000" w:rsidP="00000000" w:rsidRDefault="00000000" w:rsidRPr="00000000" w14:paraId="000001BE">
      <w:pPr>
        <w:numPr>
          <w:ilvl w:val="0"/>
          <w:numId w:val="35"/>
        </w:numPr>
        <w:spacing w:after="0" w:afterAutospacing="0" w:before="200" w:lineRule="auto"/>
        <w:ind w:left="720" w:hanging="360"/>
        <w:rPr>
          <w:u w:val="none"/>
        </w:rPr>
      </w:pPr>
      <w:r w:rsidDel="00000000" w:rsidR="00000000" w:rsidRPr="00000000">
        <w:rPr>
          <w:rtl w:val="0"/>
        </w:rPr>
        <w:t xml:space="preserve">Ethernet. </w:t>
        <w:br w:type="textWrapping"/>
        <w:t xml:space="preserve">Detección: tiene un campo de FCS en su cabecera (mecanismo CRC32) que alcanza a todos los campos de la cabecera, menos al preámbulo .</w:t>
        <w:br w:type="textWrapping"/>
        <w:t xml:space="preserve">Corrección: No hace. Si se detecta un error en la trama, la misma se descarta. </w:t>
      </w:r>
    </w:p>
    <w:p w:rsidR="00000000" w:rsidDel="00000000" w:rsidP="00000000" w:rsidRDefault="00000000" w:rsidRPr="00000000" w14:paraId="000001BF">
      <w:pPr>
        <w:numPr>
          <w:ilvl w:val="0"/>
          <w:numId w:val="35"/>
        </w:numPr>
        <w:spacing w:after="0" w:afterAutospacing="0" w:before="0" w:beforeAutospacing="0" w:lineRule="auto"/>
        <w:ind w:left="720" w:hanging="360"/>
        <w:rPr>
          <w:u w:val="none"/>
        </w:rPr>
      </w:pPr>
      <w:r w:rsidDel="00000000" w:rsidR="00000000" w:rsidRPr="00000000">
        <w:rPr>
          <w:rtl w:val="0"/>
        </w:rPr>
        <w:t xml:space="preserve">IP. </w:t>
        <w:br w:type="textWrapping"/>
        <w:t xml:space="preserve">Detección: tiene un campo Checksum en la cabecera. El mismo cubre los demás datos de la cabecera (no el payload).</w:t>
        <w:br w:type="textWrapping"/>
        <w:t xml:space="preserve">Corrección: IP no realiza corrección. Si se detecta un error en el datagrama, se descarta. </w:t>
      </w:r>
    </w:p>
    <w:p w:rsidR="00000000" w:rsidDel="00000000" w:rsidP="00000000" w:rsidRDefault="00000000" w:rsidRPr="00000000" w14:paraId="000001C0">
      <w:pPr>
        <w:numPr>
          <w:ilvl w:val="0"/>
          <w:numId w:val="35"/>
        </w:numPr>
        <w:spacing w:after="0" w:afterAutospacing="0" w:before="0" w:beforeAutospacing="0" w:lineRule="auto"/>
        <w:ind w:left="720" w:hanging="360"/>
        <w:rPr>
          <w:u w:val="none"/>
        </w:rPr>
      </w:pPr>
      <w:r w:rsidDel="00000000" w:rsidR="00000000" w:rsidRPr="00000000">
        <w:rPr>
          <w:rtl w:val="0"/>
        </w:rPr>
        <w:t xml:space="preserve">ATM</w:t>
        <w:br w:type="textWrapping"/>
        <w:t xml:space="preserve">Detección: la cabecera tiene un campo HEC. Se usa un algoritmo CRC8 sobre los primeros 4 bytes de la cabecera. ATM es capaz de corregir hasta 1 bit erroneo. Si errores en más de 1 bit, no puede realizar la corrección y descarta la celda. </w:t>
      </w:r>
    </w:p>
    <w:p w:rsidR="00000000" w:rsidDel="00000000" w:rsidP="00000000" w:rsidRDefault="00000000" w:rsidRPr="00000000" w14:paraId="000001C1">
      <w:pPr>
        <w:numPr>
          <w:ilvl w:val="0"/>
          <w:numId w:val="35"/>
        </w:numPr>
        <w:spacing w:after="200" w:before="0" w:beforeAutospacing="0" w:lineRule="auto"/>
        <w:ind w:left="720" w:hanging="360"/>
        <w:rPr>
          <w:u w:val="none"/>
        </w:rPr>
      </w:pPr>
      <w:r w:rsidDel="00000000" w:rsidR="00000000" w:rsidRPr="00000000">
        <w:rPr>
          <w:rtl w:val="0"/>
        </w:rPr>
        <w:t xml:space="preserve">MPLS</w:t>
        <w:br w:type="textWrapping"/>
        <w:t xml:space="preserve">No tiene control de errores. Delega esa función a los demás protocolos. </w:t>
      </w:r>
    </w:p>
    <w:p w:rsidR="00000000" w:rsidDel="00000000" w:rsidP="00000000" w:rsidRDefault="00000000" w:rsidRPr="00000000" w14:paraId="000001C2">
      <w:pPr>
        <w:spacing w:after="200" w:before="200" w:lineRule="auto"/>
        <w:rPr/>
      </w:pPr>
      <w:r w:rsidDel="00000000" w:rsidR="00000000" w:rsidRPr="00000000">
        <w:rPr>
          <w:rtl w:val="0"/>
        </w:rPr>
        <w:t xml:space="preserve">5) ATM</w:t>
      </w:r>
    </w:p>
    <w:p w:rsidR="00000000" w:rsidDel="00000000" w:rsidP="00000000" w:rsidRDefault="00000000" w:rsidRPr="00000000" w14:paraId="000001C3">
      <w:pPr>
        <w:numPr>
          <w:ilvl w:val="0"/>
          <w:numId w:val="43"/>
        </w:numPr>
        <w:spacing w:after="0" w:afterAutospacing="0" w:before="200" w:lineRule="auto"/>
        <w:ind w:left="720" w:hanging="360"/>
        <w:rPr>
          <w:u w:val="none"/>
        </w:rPr>
      </w:pPr>
      <w:r w:rsidDel="00000000" w:rsidR="00000000" w:rsidRPr="00000000">
        <w:rPr>
          <w:rtl w:val="0"/>
        </w:rPr>
        <w:t xml:space="preserve">¿Qué es la capa de adaptación al ATM?</w:t>
        <w:br w:type="textWrapping"/>
        <w:t xml:space="preserve">Su propósito es dar soporte a protocolos de transferencia de información que no estén basados en ATM. Sus funciones son: manejar los errores en la transmisión; segmentación y reensamblado; manejo de las celdas perdidas o mal insertadas; y control de flujo. Las dos subcapas lógicas son: </w:t>
        <w:br w:type="textWrapping"/>
        <w:t xml:space="preserve">. Convergencia. Tiene las funciones necesarias para dar soporte a aplicaciones que hacen uso de AAL.</w:t>
        <w:br w:type="textWrapping"/>
        <w:t xml:space="preserve">. Segmentación y ensamblado. Empaquetan la información (generas las celdas de tamaño fijo) y desempaquetan la información en el destino. </w:t>
      </w:r>
    </w:p>
    <w:p w:rsidR="00000000" w:rsidDel="00000000" w:rsidP="00000000" w:rsidRDefault="00000000" w:rsidRPr="00000000" w14:paraId="000001C4">
      <w:pPr>
        <w:numPr>
          <w:ilvl w:val="0"/>
          <w:numId w:val="43"/>
        </w:numPr>
        <w:spacing w:after="200" w:before="0" w:beforeAutospacing="0" w:lineRule="auto"/>
        <w:ind w:left="720" w:hanging="360"/>
        <w:rPr>
          <w:u w:val="none"/>
        </w:rPr>
      </w:pPr>
      <w:r w:rsidDel="00000000" w:rsidR="00000000" w:rsidRPr="00000000">
        <w:rPr>
          <w:rtl w:val="0"/>
        </w:rPr>
        <w:t xml:space="preserve">¿Qué variantes existen y qué características tienen?</w:t>
      </w:r>
    </w:p>
    <w:p w:rsidR="00000000" w:rsidDel="00000000" w:rsidP="00000000" w:rsidRDefault="00000000" w:rsidRPr="00000000" w14:paraId="000001C5">
      <w:pPr>
        <w:spacing w:after="200" w:before="200" w:lineRule="auto"/>
        <w:ind w:left="720" w:firstLine="0"/>
        <w:rPr/>
      </w:pPr>
      <w:r w:rsidDel="00000000" w:rsidR="00000000" w:rsidRPr="00000000">
        <w:rPr>
          <w:rtl w:val="0"/>
        </w:rPr>
        <w:t xml:space="preserve">Existen 5 variantes (AAL 1 … AAL 5). Cada variante (o protocolo) surge para satisfacer distintos requerimientos de velocidad y tipos de datos a transferir (clases de servicios).</w:t>
      </w:r>
    </w:p>
    <w:p w:rsidR="00000000" w:rsidDel="00000000" w:rsidP="00000000" w:rsidRDefault="00000000" w:rsidRPr="00000000" w14:paraId="000001C6">
      <w:pPr>
        <w:spacing w:after="200" w:before="200" w:lineRule="auto"/>
        <w:ind w:left="720" w:firstLine="0"/>
        <w:rPr/>
      </w:pPr>
      <w:r w:rsidDel="00000000" w:rsidR="00000000" w:rsidRPr="00000000">
        <w:rPr>
          <w:rtl w:val="0"/>
        </w:rPr>
        <w:t xml:space="preserve">AAL 1. Audio y vídeo sin comprimir (servicio en tiempo real con velocidad constante)</w:t>
        <w:br w:type="textWrapping"/>
        <w:t xml:space="preserve">AAL 2. Vídeo Comprimido (servicio en tiempo real con velocidad variable)</w:t>
        <w:br w:type="textWrapping"/>
        <w:t xml:space="preserve">AAL 3/4. Datos en general. No orientado a la conexión. </w:t>
        <w:br w:type="textWrapping"/>
        <w:t xml:space="preserve">AAL 5. Emulación LAN, Frame Relay, ATM, IP sobre ATM. </w:t>
      </w:r>
    </w:p>
    <w:p w:rsidR="00000000" w:rsidDel="00000000" w:rsidP="00000000" w:rsidRDefault="00000000" w:rsidRPr="00000000" w14:paraId="000001C7">
      <w:pPr>
        <w:spacing w:after="200" w:before="200" w:lineRule="auto"/>
        <w:rPr/>
      </w:pPr>
      <w:r w:rsidDel="00000000" w:rsidR="00000000" w:rsidRPr="00000000">
        <w:rPr>
          <w:rtl w:val="0"/>
        </w:rPr>
        <w:t xml:space="preserve">6) Protocolos de ruteo </w:t>
      </w:r>
    </w:p>
    <w:p w:rsidR="00000000" w:rsidDel="00000000" w:rsidP="00000000" w:rsidRDefault="00000000" w:rsidRPr="00000000" w14:paraId="000001C8">
      <w:pPr>
        <w:numPr>
          <w:ilvl w:val="0"/>
          <w:numId w:val="30"/>
        </w:numPr>
        <w:spacing w:after="200" w:before="200" w:lineRule="auto"/>
        <w:ind w:left="720" w:hanging="360"/>
        <w:rPr>
          <w:u w:val="none"/>
        </w:rPr>
      </w:pPr>
      <w:r w:rsidDel="00000000" w:rsidR="00000000" w:rsidRPr="00000000">
        <w:rPr>
          <w:rtl w:val="0"/>
        </w:rPr>
        <w:t xml:space="preserve">¿Qué función cumplen?</w:t>
      </w:r>
    </w:p>
    <w:p w:rsidR="00000000" w:rsidDel="00000000" w:rsidP="00000000" w:rsidRDefault="00000000" w:rsidRPr="00000000" w14:paraId="000001C9">
      <w:pPr>
        <w:spacing w:after="200" w:before="200" w:lineRule="auto"/>
        <w:ind w:left="720" w:firstLine="0"/>
        <w:rPr/>
      </w:pPr>
      <w:r w:rsidDel="00000000" w:rsidR="00000000" w:rsidRPr="00000000">
        <w:rPr>
          <w:rtl w:val="0"/>
        </w:rPr>
        <w:t xml:space="preserve">Debe proveer una rápida adaptación a los cambios en la topología de red. Si una red deja de estar disponible, el protocolo debe poder detectar eso y determinar el próximo camino hacía esa red. </w:t>
      </w:r>
    </w:p>
    <w:p w:rsidR="00000000" w:rsidDel="00000000" w:rsidP="00000000" w:rsidRDefault="00000000" w:rsidRPr="00000000" w14:paraId="000001CA">
      <w:pPr>
        <w:spacing w:after="200" w:before="200" w:lineRule="auto"/>
        <w:ind w:left="720" w:firstLine="0"/>
        <w:rPr/>
      </w:pPr>
      <w:r w:rsidDel="00000000" w:rsidR="00000000" w:rsidRPr="00000000">
        <w:rPr>
          <w:rtl w:val="0"/>
        </w:rPr>
        <w:t xml:space="preserve">Debe poder elegir la mejor ruta. Para eso, utiliza distintas métricas (cantidad de saltos, retardo de la red, ancho de banda, etc).</w:t>
      </w:r>
    </w:p>
    <w:p w:rsidR="00000000" w:rsidDel="00000000" w:rsidP="00000000" w:rsidRDefault="00000000" w:rsidRPr="00000000" w14:paraId="000001CB">
      <w:pPr>
        <w:spacing w:after="200" w:before="200" w:lineRule="auto"/>
        <w:ind w:left="720" w:firstLine="0"/>
        <w:rPr/>
      </w:pPr>
      <w:r w:rsidDel="00000000" w:rsidR="00000000" w:rsidRPr="00000000">
        <w:rPr>
          <w:rtl w:val="0"/>
        </w:rPr>
        <w:t xml:space="preserve">Intercambio de información entre los routers de una red para reflejar los cambios en la red (esa información se encuentra en la tabla de ruteo).</w:t>
      </w:r>
    </w:p>
    <w:p w:rsidR="00000000" w:rsidDel="00000000" w:rsidP="00000000" w:rsidRDefault="00000000" w:rsidRPr="00000000" w14:paraId="000001CC">
      <w:pPr>
        <w:spacing w:after="200" w:before="200" w:lineRule="auto"/>
        <w:ind w:left="720" w:firstLine="0"/>
        <w:rPr/>
      </w:pPr>
      <w:r w:rsidDel="00000000" w:rsidR="00000000" w:rsidRPr="00000000">
        <w:rPr>
          <w:rtl w:val="0"/>
        </w:rPr>
        <w:t xml:space="preserve">Si es un protocolo de interior (IRP), distribuye la información entre los dispositivos dentro de una misma AS (red gestionada por una misma organización). Si es un protocolo de exterior (ERP), intercambia información entre distintos AS. </w:t>
      </w:r>
    </w:p>
    <w:p w:rsidR="00000000" w:rsidDel="00000000" w:rsidP="00000000" w:rsidRDefault="00000000" w:rsidRPr="00000000" w14:paraId="000001CD">
      <w:pPr>
        <w:numPr>
          <w:ilvl w:val="0"/>
          <w:numId w:val="30"/>
        </w:numPr>
        <w:spacing w:after="200" w:before="200" w:lineRule="auto"/>
        <w:ind w:left="720" w:hanging="360"/>
        <w:rPr>
          <w:u w:val="none"/>
        </w:rPr>
      </w:pPr>
      <w:r w:rsidDel="00000000" w:rsidR="00000000" w:rsidRPr="00000000">
        <w:rPr>
          <w:rtl w:val="0"/>
        </w:rPr>
        <w:t xml:space="preserve">Compare las características de al menos dos de ellos</w:t>
      </w:r>
    </w:p>
    <w:p w:rsidR="00000000" w:rsidDel="00000000" w:rsidP="00000000" w:rsidRDefault="00000000" w:rsidRPr="00000000" w14:paraId="000001CE">
      <w:pPr>
        <w:spacing w:after="200" w:before="200" w:lineRule="auto"/>
        <w:ind w:left="720" w:firstLine="0"/>
        <w:rPr/>
      </w:pPr>
      <w:r w:rsidDel="00000000" w:rsidR="00000000" w:rsidRPr="00000000">
        <w:rPr>
          <w:rtl w:val="0"/>
        </w:rPr>
        <w:t xml:space="preserve">RIP es de tipo Distance Vector. Su métrica es la cantidad de saltos (máximo 15). OSPF es de tipo Link State y su métrica es el ancho de banda y el delay. Los de tipo Distance Vector utilizan la cantidad de saltos (distancia) como métrica. Los Link State usan la cantidad de saltos + otras características de la red (retardo, ancho de banda, fiabilidad, MTU, etc). </w:t>
      </w:r>
    </w:p>
    <w:p w:rsidR="00000000" w:rsidDel="00000000" w:rsidP="00000000" w:rsidRDefault="00000000" w:rsidRPr="00000000" w14:paraId="000001CF">
      <w:pPr>
        <w:spacing w:after="200" w:before="200" w:lineRule="auto"/>
        <w:rPr/>
      </w:pPr>
      <w:r w:rsidDel="00000000" w:rsidR="00000000" w:rsidRPr="00000000">
        <w:rPr>
          <w:rtl w:val="0"/>
        </w:rPr>
      </w:r>
    </w:p>
    <w:p w:rsidR="00000000" w:rsidDel="00000000" w:rsidP="00000000" w:rsidRDefault="00000000" w:rsidRPr="00000000" w14:paraId="000001D0">
      <w:pPr>
        <w:pStyle w:val="Heading1"/>
        <w:spacing w:after="200" w:before="200" w:lineRule="auto"/>
        <w:rPr/>
      </w:pPr>
      <w:bookmarkStart w:colFirst="0" w:colLast="0" w:name="_jx55ksuqb4rv" w:id="4"/>
      <w:bookmarkEnd w:id="4"/>
      <w:r w:rsidDel="00000000" w:rsidR="00000000" w:rsidRPr="00000000">
        <w:rPr>
          <w:rtl w:val="0"/>
        </w:rPr>
        <w:t xml:space="preserve">1-3-2023 (KOVAL)</w:t>
      </w:r>
    </w:p>
    <w:p w:rsidR="00000000" w:rsidDel="00000000" w:rsidP="00000000" w:rsidRDefault="00000000" w:rsidRPr="00000000" w14:paraId="000001D1">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1)</w:t>
      </w:r>
    </w:p>
    <w:p w:rsidR="00000000" w:rsidDel="00000000" w:rsidP="00000000" w:rsidRDefault="00000000" w:rsidRPr="00000000" w14:paraId="000001D2">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2514600"/>
            <wp:effectExtent b="0" l="0" r="0" t="0"/>
            <wp:docPr id="40"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numPr>
          <w:ilvl w:val="0"/>
          <w:numId w:val="44"/>
        </w:numPr>
        <w:spacing w:after="0" w:afterAutospacing="0" w:before="20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El primer ACK=1 (Se confirma </w:t>
      </w:r>
      <w:r w:rsidDel="00000000" w:rsidR="00000000" w:rsidRPr="00000000">
        <w:rPr>
          <w:rtl w:val="0"/>
        </w:rPr>
        <w:t xml:space="preserve">hasta el </w:t>
      </w:r>
      <w:r w:rsidDel="00000000" w:rsidR="00000000" w:rsidRPr="00000000">
        <w:rPr>
          <w:rFonts w:ascii="Roboto Mono" w:cs="Roboto Mono" w:eastAsia="Roboto Mono" w:hAnsi="Roboto Mono"/>
          <w:rtl w:val="0"/>
        </w:rPr>
        <w:t xml:space="preserve">byte 1). El segundo ACK=531 (se confirma </w:t>
      </w:r>
      <w:r w:rsidDel="00000000" w:rsidR="00000000" w:rsidRPr="00000000">
        <w:rPr>
          <w:rtl w:val="0"/>
        </w:rPr>
        <w:t xml:space="preserve">hasta el </w:t>
      </w:r>
      <w:r w:rsidDel="00000000" w:rsidR="00000000" w:rsidRPr="00000000">
        <w:rPr>
          <w:rFonts w:ascii="Roboto Mono" w:cs="Roboto Mono" w:eastAsia="Roboto Mono" w:hAnsi="Roboto Mono"/>
          <w:rtl w:val="0"/>
        </w:rPr>
        <w:t xml:space="preserve">byte 531) =&gt; 531 - 1 = 530 B (Longitud del mensaje).</w:t>
      </w:r>
    </w:p>
    <w:p w:rsidR="00000000" w:rsidDel="00000000" w:rsidP="00000000" w:rsidRDefault="00000000" w:rsidRPr="00000000" w14:paraId="000001D4">
      <w:pPr>
        <w:numPr>
          <w:ilvl w:val="0"/>
          <w:numId w:val="44"/>
        </w:numPr>
        <w:spacing w:after="0" w:afterAutospacing="0" w:before="0" w:beforeAutospacing="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El ACK=4435 =&gt; 4435 - </w:t>
      </w:r>
      <w:r w:rsidDel="00000000" w:rsidR="00000000" w:rsidRPr="00000000">
        <w:rPr>
          <w:rFonts w:ascii="Roboto Mono" w:cs="Roboto Mono" w:eastAsia="Roboto Mono" w:hAnsi="Roboto Mono"/>
          <w:rtl w:val="0"/>
        </w:rPr>
        <w:t xml:space="preserve">1</w:t>
      </w:r>
      <w:r w:rsidDel="00000000" w:rsidR="00000000" w:rsidRPr="00000000">
        <w:rPr>
          <w:rFonts w:ascii="Roboto Mono" w:cs="Roboto Mono" w:eastAsia="Roboto Mono" w:hAnsi="Roboto Mono"/>
          <w:rtl w:val="0"/>
        </w:rPr>
        <w:t xml:space="preserve"> = 4434 B</w:t>
      </w:r>
    </w:p>
    <w:p w:rsidR="00000000" w:rsidDel="00000000" w:rsidP="00000000" w:rsidRDefault="00000000" w:rsidRPr="00000000" w14:paraId="000001D5">
      <w:pPr>
        <w:numPr>
          <w:ilvl w:val="0"/>
          <w:numId w:val="44"/>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MSS = 1460 =&gt; 4434/1460 = 3,03 =&gt; 4 segmentos </w:t>
      </w:r>
    </w:p>
    <w:p w:rsidR="00000000" w:rsidDel="00000000" w:rsidP="00000000" w:rsidRDefault="00000000" w:rsidRPr="00000000" w14:paraId="000001D6">
      <w:pPr>
        <w:numPr>
          <w:ilvl w:val="0"/>
          <w:numId w:val="44"/>
        </w:numPr>
        <w:spacing w:after="20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rtl w:val="0"/>
        </w:rPr>
        <w:t xml:space="preserve">3 de 1460B y uno de 54 B</w:t>
      </w:r>
      <w:r w:rsidDel="00000000" w:rsidR="00000000" w:rsidRPr="00000000">
        <w:rPr>
          <w:rtl w:val="0"/>
        </w:rPr>
      </w:r>
    </w:p>
    <w:p w:rsidR="00000000" w:rsidDel="00000000" w:rsidP="00000000" w:rsidRDefault="00000000" w:rsidRPr="00000000" w14:paraId="000001D7">
      <w:pPr>
        <w:spacing w:after="200" w:before="200" w:lineRule="auto"/>
        <w:rPr/>
      </w:pPr>
      <w:r w:rsidDel="00000000" w:rsidR="00000000" w:rsidRPr="00000000">
        <w:rPr>
          <w:rtl w:val="0"/>
        </w:rPr>
      </w:r>
    </w:p>
    <w:p w:rsidR="00000000" w:rsidDel="00000000" w:rsidP="00000000" w:rsidRDefault="00000000" w:rsidRPr="00000000" w14:paraId="000001D8">
      <w:pPr>
        <w:spacing w:after="200" w:before="200" w:lineRule="auto"/>
        <w:rPr/>
      </w:pPr>
      <w:r w:rsidDel="00000000" w:rsidR="00000000" w:rsidRPr="00000000">
        <w:rPr>
          <w:rFonts w:ascii="Roboto Mono" w:cs="Roboto Mono" w:eastAsia="Roboto Mono" w:hAnsi="Roboto Mono"/>
          <w:rtl w:val="0"/>
        </w:rPr>
        <w:t xml:space="preserve">2)</w:t>
      </w:r>
      <w:r w:rsidDel="00000000" w:rsidR="00000000" w:rsidRPr="00000000">
        <w:rPr>
          <w:rtl w:val="0"/>
        </w:rPr>
      </w:r>
    </w:p>
    <w:p w:rsidR="00000000" w:rsidDel="00000000" w:rsidP="00000000" w:rsidRDefault="00000000" w:rsidRPr="00000000" w14:paraId="000001D9">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863600"/>
            <wp:effectExtent b="0" l="0" r="0" t="0"/>
            <wp:docPr id="31" name="image35.png"/>
            <a:graphic>
              <a:graphicData uri="http://schemas.openxmlformats.org/drawingml/2006/picture">
                <pic:pic>
                  <pic:nvPicPr>
                    <pic:cNvPr id="0" name="image35.png"/>
                    <pic:cNvPicPr preferRelativeResize="0"/>
                  </pic:nvPicPr>
                  <pic:blipFill>
                    <a:blip r:embed="rId58"/>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numPr>
          <w:ilvl w:val="0"/>
          <w:numId w:val="20"/>
        </w:numPr>
        <w:spacing w:after="200" w:before="200" w:lineRule="auto"/>
        <w:ind w:left="720" w:hanging="360"/>
        <w:rPr>
          <w:rFonts w:ascii="Roboto Mono" w:cs="Roboto Mono" w:eastAsia="Roboto Mono" w:hAnsi="Roboto Mono"/>
          <w:u w:val="none"/>
        </w:rPr>
      </w:pPr>
      <w:r w:rsidDel="00000000" w:rsidR="00000000" w:rsidRPr="00000000">
        <w:rPr>
          <w:rtl w:val="0"/>
        </w:rPr>
      </w:r>
    </w:p>
    <w:p w:rsidR="00000000" w:rsidDel="00000000" w:rsidP="00000000" w:rsidRDefault="00000000" w:rsidRPr="00000000" w14:paraId="000001DB">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PDU DE APLICACIÓN = 4800 B</w:t>
      </w:r>
    </w:p>
    <w:p w:rsidR="00000000" w:rsidDel="00000000" w:rsidP="00000000" w:rsidRDefault="00000000" w:rsidRPr="00000000" w14:paraId="000001DC">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CABECERA TCP = 20 B (SIN OPCIONES)</w:t>
      </w:r>
    </w:p>
    <w:p w:rsidR="00000000" w:rsidDel="00000000" w:rsidP="00000000" w:rsidRDefault="00000000" w:rsidRPr="00000000" w14:paraId="000001DD">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CABECERA UDP = 8 B</w:t>
      </w:r>
    </w:p>
    <w:p w:rsidR="00000000" w:rsidDel="00000000" w:rsidP="00000000" w:rsidRDefault="00000000" w:rsidRPr="00000000" w14:paraId="000001DE">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CABECERA IP = 20 B</w:t>
      </w:r>
    </w:p>
    <w:p w:rsidR="00000000" w:rsidDel="00000000" w:rsidP="00000000" w:rsidRDefault="00000000" w:rsidRPr="00000000" w14:paraId="000001DF">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MTU ETHERNET = 1500 B</w:t>
      </w:r>
    </w:p>
    <w:p w:rsidR="00000000" w:rsidDel="00000000" w:rsidP="00000000" w:rsidRDefault="00000000" w:rsidRPr="00000000" w14:paraId="000001E0">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Cantidad de datos posibles a enviar en un segmento (Total-Cabecera):</w:t>
        <w:br w:type="textWrapping"/>
        <w:t xml:space="preserve">TCP = 1500 - </w:t>
      </w:r>
      <w:commentRangeStart w:id="2"/>
      <w:commentRangeStart w:id="3"/>
      <w:commentRangeStart w:id="4"/>
      <w:commentRangeStart w:id="5"/>
      <w:r w:rsidDel="00000000" w:rsidR="00000000" w:rsidRPr="00000000">
        <w:rPr>
          <w:rFonts w:ascii="Roboto Mono" w:cs="Roboto Mono" w:eastAsia="Roboto Mono" w:hAnsi="Roboto Mono"/>
          <w:rtl w:val="0"/>
        </w:rPr>
        <w:t xml:space="preserve">(20+20)</w:t>
      </w:r>
      <w:commentRangeEnd w:id="2"/>
      <w:r w:rsidDel="00000000" w:rsidR="00000000" w:rsidRPr="00000000">
        <w:commentReference w:id="2"/>
      </w:r>
      <w:commentRangeEnd w:id="3"/>
      <w:r w:rsidDel="00000000" w:rsidR="00000000" w:rsidRPr="00000000">
        <w:commentReference w:id="3"/>
      </w:r>
      <w:commentRangeEnd w:id="4"/>
      <w:r w:rsidDel="00000000" w:rsidR="00000000" w:rsidRPr="00000000">
        <w:commentReference w:id="4"/>
      </w:r>
      <w:commentRangeEnd w:id="5"/>
      <w:r w:rsidDel="00000000" w:rsidR="00000000" w:rsidRPr="00000000">
        <w:commentReference w:id="5"/>
      </w:r>
      <w:r w:rsidDel="00000000" w:rsidR="00000000" w:rsidRPr="00000000">
        <w:rPr>
          <w:rFonts w:ascii="Roboto Mono" w:cs="Roboto Mono" w:eastAsia="Roboto Mono" w:hAnsi="Roboto Mono"/>
          <w:rtl w:val="0"/>
        </w:rPr>
        <w:t xml:space="preserve"> = 1460 B</w:t>
        <w:br w:type="textWrapping"/>
        <w:t xml:space="preserve">UDP = 1500 - (8+20)  = 1472 B</w:t>
      </w:r>
    </w:p>
    <w:p w:rsidR="00000000" w:rsidDel="00000000" w:rsidP="00000000" w:rsidRDefault="00000000" w:rsidRPr="00000000" w14:paraId="000001E1">
      <w:pPr>
        <w:spacing w:after="200" w:before="200" w:lineRule="auto"/>
        <w:rPr/>
      </w:pPr>
      <w:r w:rsidDel="00000000" w:rsidR="00000000" w:rsidRPr="00000000">
        <w:rPr>
          <w:rtl w:val="0"/>
        </w:rPr>
        <w:t xml:space="preserve">Respuesta de Koval</w:t>
      </w:r>
    </w:p>
    <w:p w:rsidR="00000000" w:rsidDel="00000000" w:rsidP="00000000" w:rsidRDefault="00000000" w:rsidRPr="00000000" w14:paraId="000001E2">
      <w:pPr>
        <w:spacing w:after="200" w:before="200" w:lineRule="auto"/>
        <w:rPr/>
      </w:pPr>
      <w:r w:rsidDel="00000000" w:rsidR="00000000" w:rsidRPr="00000000">
        <w:rPr/>
        <w:drawing>
          <wp:inline distB="114300" distT="114300" distL="114300" distR="114300">
            <wp:extent cx="5731200" cy="1460500"/>
            <wp:effectExtent b="0" l="0" r="0" t="0"/>
            <wp:docPr id="30" name="image22.png"/>
            <a:graphic>
              <a:graphicData uri="http://schemas.openxmlformats.org/drawingml/2006/picture">
                <pic:pic>
                  <pic:nvPicPr>
                    <pic:cNvPr id="0" name="image22.png"/>
                    <pic:cNvPicPr preferRelativeResize="0"/>
                  </pic:nvPicPr>
                  <pic:blipFill>
                    <a:blip r:embed="rId59"/>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200" w:before="200" w:lineRule="auto"/>
        <w:rPr/>
      </w:pPr>
      <w:r w:rsidDel="00000000" w:rsidR="00000000" w:rsidRPr="00000000">
        <w:rPr>
          <w:rtl w:val="0"/>
        </w:rPr>
      </w:r>
    </w:p>
    <w:p w:rsidR="00000000" w:rsidDel="00000000" w:rsidP="00000000" w:rsidRDefault="00000000" w:rsidRPr="00000000" w14:paraId="000001E4">
      <w:pPr>
        <w:spacing w:after="200" w:before="200" w:lineRule="auto"/>
        <w:rPr/>
      </w:pPr>
      <w:r w:rsidDel="00000000" w:rsidR="00000000" w:rsidRPr="00000000">
        <w:rPr/>
        <w:drawing>
          <wp:inline distB="114300" distT="114300" distL="114300" distR="114300">
            <wp:extent cx="5731200" cy="787400"/>
            <wp:effectExtent b="0" l="0" r="0" t="0"/>
            <wp:docPr id="73"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after="200" w:before="200" w:lineRule="auto"/>
        <w:rPr/>
      </w:pPr>
      <w:r w:rsidDel="00000000" w:rsidR="00000000" w:rsidRPr="00000000">
        <w:rPr/>
        <w:drawing>
          <wp:inline distB="114300" distT="114300" distL="114300" distR="114300">
            <wp:extent cx="5731200" cy="1600200"/>
            <wp:effectExtent b="0" l="0" r="0" t="0"/>
            <wp:docPr id="45" name="image41.png"/>
            <a:graphic>
              <a:graphicData uri="http://schemas.openxmlformats.org/drawingml/2006/picture">
                <pic:pic>
                  <pic:nvPicPr>
                    <pic:cNvPr id="0" name="image41.png"/>
                    <pic:cNvPicPr preferRelativeResize="0"/>
                  </pic:nvPicPr>
                  <pic:blipFill>
                    <a:blip r:embed="rId4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after="200" w:before="200" w:lineRule="auto"/>
        <w:rPr/>
      </w:pPr>
      <w:r w:rsidDel="00000000" w:rsidR="00000000" w:rsidRPr="00000000">
        <w:rPr/>
        <w:drawing>
          <wp:inline distB="114300" distT="114300" distL="114300" distR="114300">
            <wp:extent cx="5731200" cy="1435100"/>
            <wp:effectExtent b="0" l="0" r="0" t="0"/>
            <wp:docPr id="70" name="image47.png"/>
            <a:graphic>
              <a:graphicData uri="http://schemas.openxmlformats.org/drawingml/2006/picture">
                <pic:pic>
                  <pic:nvPicPr>
                    <pic:cNvPr id="0" name="image47.png"/>
                    <pic:cNvPicPr preferRelativeResize="0"/>
                  </pic:nvPicPr>
                  <pic:blipFill>
                    <a:blip r:embed="rId5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200" w:before="200" w:lineRule="auto"/>
        <w:rPr>
          <w:rFonts w:ascii="Roboto Mono" w:cs="Roboto Mono" w:eastAsia="Roboto Mono" w:hAnsi="Roboto Mono"/>
        </w:rPr>
      </w:pPr>
      <w:r w:rsidDel="00000000" w:rsidR="00000000" w:rsidRPr="00000000">
        <w:rPr>
          <w:rtl w:val="0"/>
        </w:rPr>
        <w:t xml:space="preserve">Segmentos/Datagramas</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1E8">
      <w:pPr>
        <w:spacing w:after="200" w:before="200" w:lineRule="auto"/>
        <w:rPr/>
      </w:pPr>
      <w:r w:rsidDel="00000000" w:rsidR="00000000" w:rsidRPr="00000000">
        <w:rPr>
          <w:rFonts w:ascii="Roboto Mono" w:cs="Roboto Mono" w:eastAsia="Roboto Mono" w:hAnsi="Roboto Mono"/>
          <w:rtl w:val="0"/>
        </w:rPr>
        <w:t xml:space="preserve">TCP = 1 (Siempre se envía uno con los headers para iniciar la conexión) + 4800/1460 = 5</w:t>
      </w:r>
      <w:r w:rsidDel="00000000" w:rsidR="00000000" w:rsidRPr="00000000">
        <w:rPr>
          <w:rtl w:val="0"/>
        </w:rPr>
      </w:r>
    </w:p>
    <w:p w:rsidR="00000000" w:rsidDel="00000000" w:rsidP="00000000" w:rsidRDefault="00000000" w:rsidRPr="00000000" w14:paraId="000001E9">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UDP = 4800/1472 = 4</w:t>
      </w:r>
    </w:p>
    <w:p w:rsidR="00000000" w:rsidDel="00000000" w:rsidP="00000000" w:rsidRDefault="00000000" w:rsidRPr="00000000" w14:paraId="000001EA">
      <w:pPr>
        <w:numPr>
          <w:ilvl w:val="0"/>
          <w:numId w:val="20"/>
        </w:numPr>
        <w:spacing w:after="200" w:before="20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UDP lo hará de manera más eficiente debido a que envía 4 segmentos/datagramas en lugar de 5. La contra es que la eficiencia se paga no garantizando una entrega fiable (es un protocolo no orientado a la conexión).  </w:t>
      </w:r>
    </w:p>
    <w:p w:rsidR="00000000" w:rsidDel="00000000" w:rsidP="00000000" w:rsidRDefault="00000000" w:rsidRPr="00000000" w14:paraId="000001EB">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3)</w:t>
      </w:r>
    </w:p>
    <w:p w:rsidR="00000000" w:rsidDel="00000000" w:rsidP="00000000" w:rsidRDefault="00000000" w:rsidRPr="00000000" w14:paraId="000001EC">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486400" cy="904875"/>
            <wp:effectExtent b="0" l="0" r="0" t="0"/>
            <wp:docPr id="27"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4864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172.16.128.0/22</w:t>
      </w:r>
    </w:p>
    <w:p w:rsidR="00000000" w:rsidDel="00000000" w:rsidP="00000000" w:rsidRDefault="00000000" w:rsidRPr="00000000" w14:paraId="000001EE">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256 hosts =&gt; 9 bits para el host (/23)=&gt; 510 hosts posibles</w:t>
      </w:r>
    </w:p>
    <w:p w:rsidR="00000000" w:rsidDel="00000000" w:rsidP="00000000" w:rsidRDefault="00000000" w:rsidRPr="00000000" w14:paraId="000001EF">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70 hosts =&gt; 7 bits para el host (/25)=&gt; 126 hosts posibles</w:t>
      </w:r>
    </w:p>
    <w:p w:rsidR="00000000" w:rsidDel="00000000" w:rsidP="00000000" w:rsidRDefault="00000000" w:rsidRPr="00000000" w14:paraId="000001F0">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58 hosts =&gt; 6 bits para el host (/26)=&gt; 64 hosts</w:t>
      </w:r>
    </w:p>
    <w:p w:rsidR="00000000" w:rsidDel="00000000" w:rsidP="00000000" w:rsidRDefault="00000000" w:rsidRPr="00000000" w14:paraId="000001F1">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shd w:fill="d9ead3" w:val="clear"/>
          <w:rtl w:val="0"/>
        </w:rPr>
        <w:t xml:space="preserve">172.16.100000</w:t>
      </w:r>
      <w:r w:rsidDel="00000000" w:rsidR="00000000" w:rsidRPr="00000000">
        <w:rPr>
          <w:rFonts w:ascii="Roboto Mono" w:cs="Roboto Mono" w:eastAsia="Roboto Mono" w:hAnsi="Roboto Mono"/>
          <w:rtl w:val="0"/>
        </w:rPr>
        <w:t xml:space="preserve">00.00000000</w:t>
      </w:r>
    </w:p>
    <w:tbl>
      <w:tblPr>
        <w:tblStyle w:val="Table8"/>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2.5"/>
        <w:gridCol w:w="1822.5"/>
        <w:gridCol w:w="1950"/>
        <w:gridCol w:w="1770"/>
        <w:gridCol w:w="1770"/>
        <w:tblGridChange w:id="0">
          <w:tblGrid>
            <w:gridCol w:w="1702.5"/>
            <w:gridCol w:w="1822.5"/>
            <w:gridCol w:w="1950"/>
            <w:gridCol w:w="1770"/>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Requerimiento/</w:t>
              <w:br w:type="textWrapping"/>
              <w:t xml:space="preserve">Bloque Asignado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Network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Prefix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256/512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172.16.128.0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172.16.129.255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255.255.254.0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70/128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172.16.130.127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255.255.255.128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58/64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172.16.130.128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172.16.130.191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255.255.255.192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/26</w:t>
            </w:r>
          </w:p>
        </w:tc>
      </w:tr>
    </w:tbl>
    <w:p w:rsidR="00000000" w:rsidDel="00000000" w:rsidP="00000000" w:rsidRDefault="00000000" w:rsidRPr="00000000" w14:paraId="00000206">
      <w:pPr>
        <w:spacing w:after="200" w:before="200" w:lineRule="auto"/>
        <w:rPr>
          <w:rFonts w:ascii="Roboto Mono" w:cs="Roboto Mono" w:eastAsia="Roboto Mono" w:hAnsi="Roboto Mono"/>
        </w:rPr>
      </w:pPr>
      <w:r w:rsidDel="00000000" w:rsidR="00000000" w:rsidRPr="00000000">
        <w:rPr>
          <w:rtl w:val="0"/>
        </w:rPr>
      </w:r>
    </w:p>
    <w:p w:rsidR="00000000" w:rsidDel="00000000" w:rsidP="00000000" w:rsidRDefault="00000000" w:rsidRPr="00000000" w14:paraId="00000207">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4) Explique el mecanismo de control de flujo. ¿Cómo operan </w:t>
      </w:r>
      <w:r w:rsidDel="00000000" w:rsidR="00000000" w:rsidRPr="00000000">
        <w:rPr>
          <w:rFonts w:ascii="Roboto Mono" w:cs="Roboto Mono" w:eastAsia="Roboto Mono" w:hAnsi="Roboto Mono"/>
          <w:rtl w:val="0"/>
        </w:rPr>
        <w:t xml:space="preserve">Stop&amp;Wait</w:t>
      </w:r>
      <w:r w:rsidDel="00000000" w:rsidR="00000000" w:rsidRPr="00000000">
        <w:rPr>
          <w:rFonts w:ascii="Roboto Mono" w:cs="Roboto Mono" w:eastAsia="Roboto Mono" w:hAnsi="Roboto Mono"/>
          <w:rtl w:val="0"/>
        </w:rPr>
        <w:t xml:space="preserve"> and Sliding Window?</w:t>
      </w:r>
    </w:p>
    <w:p w:rsidR="00000000" w:rsidDel="00000000" w:rsidP="00000000" w:rsidRDefault="00000000" w:rsidRPr="00000000" w14:paraId="00000208">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b w:val="1"/>
          <w:rtl w:val="0"/>
        </w:rPr>
        <w:t xml:space="preserve">Stop &amp; Wait. </w:t>
      </w:r>
      <w:r w:rsidDel="00000000" w:rsidR="00000000" w:rsidRPr="00000000">
        <w:rPr>
          <w:rFonts w:ascii="Roboto Mono" w:cs="Roboto Mono" w:eastAsia="Roboto Mono" w:hAnsi="Roboto Mono"/>
          <w:rtl w:val="0"/>
        </w:rPr>
        <w:t xml:space="preserve">La entidad origen transmite una trama. El destino, después de recibir el mensaje, indica que puede aceptar otro mediante el envío de un ACK. El origen debe esperar el ACK antes de enviar la trama siguiente. Es una operación half-duplex. </w:t>
      </w:r>
    </w:p>
    <w:p w:rsidR="00000000" w:rsidDel="00000000" w:rsidP="00000000" w:rsidRDefault="00000000" w:rsidRPr="00000000" w14:paraId="00000209">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b w:val="1"/>
          <w:rtl w:val="0"/>
        </w:rPr>
        <w:t xml:space="preserve">Sliding Window. </w:t>
      </w:r>
      <w:r w:rsidDel="00000000" w:rsidR="00000000" w:rsidRPr="00000000">
        <w:rPr>
          <w:rFonts w:ascii="Roboto Mono" w:cs="Roboto Mono" w:eastAsia="Roboto Mono" w:hAnsi="Roboto Mono"/>
          <w:rtl w:val="0"/>
        </w:rPr>
        <w:t xml:space="preserve">Funciona en un enlace full-duplex. Se permite que varias tramas </w:t>
      </w:r>
      <w:r w:rsidDel="00000000" w:rsidR="00000000" w:rsidRPr="00000000">
        <w:rPr>
          <w:rFonts w:ascii="Roboto Mono" w:cs="Roboto Mono" w:eastAsia="Roboto Mono" w:hAnsi="Roboto Mono"/>
          <w:rtl w:val="0"/>
        </w:rPr>
        <w:t xml:space="preserve">viajen</w:t>
      </w:r>
      <w:r w:rsidDel="00000000" w:rsidR="00000000" w:rsidRPr="00000000">
        <w:rPr>
          <w:rFonts w:ascii="Roboto Mono" w:cs="Roboto Mono" w:eastAsia="Roboto Mono" w:hAnsi="Roboto Mono"/>
          <w:rtl w:val="0"/>
        </w:rPr>
        <w:t xml:space="preserve"> al mismo tiempo sobre el enlace, mejorando la eficiencia. Hay dos estaciones (A y B). B puede almacenar W tramas (puede aceptar W), entonces le permite enviar W tramas sin tener que esperar ninguna confirmación. Cada trama se etiqueta con un número de secuencia. B confirma la trama enviando el número de secuencia de la siguiente trama que espera recibir. Una </w:t>
      </w:r>
      <w:r w:rsidDel="00000000" w:rsidR="00000000" w:rsidRPr="00000000">
        <w:rPr>
          <w:rFonts w:ascii="Roboto Mono" w:cs="Roboto Mono" w:eastAsia="Roboto Mono" w:hAnsi="Roboto Mono"/>
          <w:b w:val="1"/>
          <w:rtl w:val="0"/>
        </w:rPr>
        <w:t xml:space="preserve">ventana </w:t>
      </w:r>
      <w:r w:rsidDel="00000000" w:rsidR="00000000" w:rsidRPr="00000000">
        <w:rPr>
          <w:rFonts w:ascii="Roboto Mono" w:cs="Roboto Mono" w:eastAsia="Roboto Mono" w:hAnsi="Roboto Mono"/>
          <w:rtl w:val="0"/>
        </w:rPr>
        <w:t xml:space="preserve">es la lista de los números de secuencia que A puede transmitir y B espera recibir. </w:t>
      </w:r>
    </w:p>
    <w:p w:rsidR="00000000" w:rsidDel="00000000" w:rsidP="00000000" w:rsidRDefault="00000000" w:rsidRPr="00000000" w14:paraId="0000020A">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5) IPSec.</w:t>
      </w:r>
    </w:p>
    <w:p w:rsidR="00000000" w:rsidDel="00000000" w:rsidP="00000000" w:rsidRDefault="00000000" w:rsidRPr="00000000" w14:paraId="0000020B">
      <w:pPr>
        <w:numPr>
          <w:ilvl w:val="0"/>
          <w:numId w:val="8"/>
        </w:numPr>
        <w:spacing w:after="0" w:afterAutospacing="0" w:before="20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¿Qué servicios ofrece AH y ESP?</w:t>
        <w:br w:type="textWrapping"/>
      </w:r>
      <w:r w:rsidDel="00000000" w:rsidR="00000000" w:rsidRPr="00000000">
        <w:rPr>
          <w:rFonts w:ascii="Roboto Mono" w:cs="Roboto Mono" w:eastAsia="Roboto Mono" w:hAnsi="Roboto Mono"/>
          <w:b w:val="1"/>
          <w:rtl w:val="0"/>
        </w:rPr>
        <w:t xml:space="preserve">AH. </w:t>
      </w:r>
      <w:r w:rsidDel="00000000" w:rsidR="00000000" w:rsidRPr="00000000">
        <w:rPr>
          <w:rFonts w:ascii="Roboto Mono" w:cs="Roboto Mono" w:eastAsia="Roboto Mono" w:hAnsi="Roboto Mono"/>
          <w:rtl w:val="0"/>
        </w:rPr>
        <w:t xml:space="preserve">Verificación de integridad y seguridad antirrepetición, pero no la confidencialidad (no hay encriptación).</w:t>
      </w:r>
      <w:r w:rsidDel="00000000" w:rsidR="00000000" w:rsidRPr="00000000">
        <w:rPr>
          <w:rFonts w:ascii="Roboto Mono" w:cs="Roboto Mono" w:eastAsia="Roboto Mono" w:hAnsi="Roboto Mono"/>
          <w:b w:val="1"/>
          <w:rtl w:val="0"/>
        </w:rPr>
        <w:br w:type="textWrapping"/>
        <w:t xml:space="preserve">ESP. </w:t>
      </w:r>
      <w:r w:rsidDel="00000000" w:rsidR="00000000" w:rsidRPr="00000000">
        <w:rPr>
          <w:rFonts w:ascii="Roboto Mono" w:cs="Roboto Mono" w:eastAsia="Roboto Mono" w:hAnsi="Roboto Mono"/>
          <w:rtl w:val="0"/>
        </w:rPr>
        <w:t xml:space="preserve">Privacidad del contenido y del flujo de tráfico (limitado). También puede llegar a proveer servicio de autenticación.</w:t>
      </w:r>
      <w:r w:rsidDel="00000000" w:rsidR="00000000" w:rsidRPr="00000000">
        <w:rPr>
          <w:rtl w:val="0"/>
        </w:rPr>
      </w:r>
    </w:p>
    <w:p w:rsidR="00000000" w:rsidDel="00000000" w:rsidP="00000000" w:rsidRDefault="00000000" w:rsidRPr="00000000" w14:paraId="0000020C">
      <w:pPr>
        <w:numPr>
          <w:ilvl w:val="0"/>
          <w:numId w:val="8"/>
        </w:numPr>
        <w:spacing w:after="0" w:afterAutospacing="0" w:before="0" w:beforeAutospacing="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¿En qué se diferencian el modo túnel y el modo transporte?</w:t>
        <w:br w:type="textWrapping"/>
      </w:r>
      <w:r w:rsidDel="00000000" w:rsidR="00000000" w:rsidRPr="00000000">
        <w:rPr>
          <w:rFonts w:ascii="Roboto Mono" w:cs="Roboto Mono" w:eastAsia="Roboto Mono" w:hAnsi="Roboto Mono"/>
          <w:b w:val="1"/>
          <w:rtl w:val="0"/>
        </w:rPr>
        <w:t xml:space="preserve">Modo Túnel. </w:t>
      </w:r>
      <w:r w:rsidDel="00000000" w:rsidR="00000000" w:rsidRPr="00000000">
        <w:rPr>
          <w:rFonts w:ascii="Roboto Mono" w:cs="Roboto Mono" w:eastAsia="Roboto Mono" w:hAnsi="Roboto Mono"/>
          <w:rtl w:val="0"/>
        </w:rPr>
        <w:t xml:space="preserve">Todo el paquete IP se encapsula en el cuerpo de un paquete IP nuevo con un encabezado IP totalmente nuevo. Es útil cuando</w:t>
      </w:r>
      <w:r w:rsidDel="00000000" w:rsidR="00000000" w:rsidRPr="00000000">
        <w:rPr>
          <w:rFonts w:ascii="Roboto Mono" w:cs="Roboto Mono" w:eastAsia="Roboto Mono" w:hAnsi="Roboto Mono"/>
          <w:b w:val="1"/>
          <w:rtl w:val="0"/>
        </w:rPr>
        <w:br w:type="textWrapping"/>
        <w:t xml:space="preserve">Modo Transporte. </w:t>
      </w:r>
      <w:r w:rsidDel="00000000" w:rsidR="00000000" w:rsidRPr="00000000">
        <w:rPr>
          <w:rFonts w:ascii="Roboto Mono" w:cs="Roboto Mono" w:eastAsia="Roboto Mono" w:hAnsi="Roboto Mono"/>
          <w:rtl w:val="0"/>
        </w:rPr>
        <w:t xml:space="preserve">El encabezado IPSec se inserta después del encabezado IP. El campo protocolo indica que sigue un encabezado IPSec (antes del encabezado TCP). </w:t>
        <w:br w:type="textWrapping"/>
      </w:r>
      <w:r w:rsidDel="00000000" w:rsidR="00000000" w:rsidRPr="00000000">
        <w:rPr>
          <w:rFonts w:ascii="Roboto Slab" w:cs="Roboto Slab" w:eastAsia="Roboto Slab" w:hAnsi="Roboto Slab"/>
          <w:sz w:val="32"/>
          <w:szCs w:val="32"/>
        </w:rPr>
        <w:drawing>
          <wp:inline distB="114300" distT="114300" distL="114300" distR="114300">
            <wp:extent cx="5731200" cy="1993900"/>
            <wp:effectExtent b="0" l="0" r="0" t="0"/>
            <wp:docPr id="80" name="image76.png"/>
            <a:graphic>
              <a:graphicData uri="http://schemas.openxmlformats.org/drawingml/2006/picture">
                <pic:pic>
                  <pic:nvPicPr>
                    <pic:cNvPr id="0" name="image76.png"/>
                    <pic:cNvPicPr preferRelativeResize="0"/>
                  </pic:nvPicPr>
                  <pic:blipFill>
                    <a:blip r:embed="rId61"/>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numPr>
          <w:ilvl w:val="0"/>
          <w:numId w:val="8"/>
        </w:numPr>
        <w:spacing w:after="200" w:before="0" w:beforeAutospacing="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¿Qué variantes de encriptación y hash conoce?</w:t>
        <w:br w:type="textWrapping"/>
      </w:r>
      <w:r w:rsidDel="00000000" w:rsidR="00000000" w:rsidRPr="00000000">
        <w:rPr>
          <w:rFonts w:ascii="Roboto Mono" w:cs="Roboto Mono" w:eastAsia="Roboto Mono" w:hAnsi="Roboto Mono"/>
          <w:b w:val="1"/>
          <w:rtl w:val="0"/>
        </w:rPr>
        <w:t xml:space="preserve">Simétrica. </w:t>
      </w:r>
      <w:r w:rsidDel="00000000" w:rsidR="00000000" w:rsidRPr="00000000">
        <w:rPr>
          <w:rFonts w:ascii="Roboto Mono" w:cs="Roboto Mono" w:eastAsia="Roboto Mono" w:hAnsi="Roboto Mono"/>
          <w:rtl w:val="0"/>
        </w:rPr>
        <w:t xml:space="preserve">Utiliza una clave única.</w:t>
      </w:r>
      <w:r w:rsidDel="00000000" w:rsidR="00000000" w:rsidRPr="00000000">
        <w:rPr>
          <w:rFonts w:ascii="Roboto Mono" w:cs="Roboto Mono" w:eastAsia="Roboto Mono" w:hAnsi="Roboto Mono"/>
          <w:b w:val="1"/>
          <w:rtl w:val="0"/>
        </w:rPr>
        <w:br w:type="textWrapping"/>
        <w:t xml:space="preserve">Asimétrica. </w:t>
      </w:r>
      <w:r w:rsidDel="00000000" w:rsidR="00000000" w:rsidRPr="00000000">
        <w:rPr>
          <w:rFonts w:ascii="Roboto Mono" w:cs="Roboto Mono" w:eastAsia="Roboto Mono" w:hAnsi="Roboto Mono"/>
          <w:rtl w:val="0"/>
        </w:rPr>
        <w:t xml:space="preserve">Utiliza dos claves (pública y privada).</w:t>
      </w:r>
    </w:p>
    <w:p w:rsidR="00000000" w:rsidDel="00000000" w:rsidP="00000000" w:rsidRDefault="00000000" w:rsidRPr="00000000" w14:paraId="0000020E">
      <w:pPr>
        <w:pStyle w:val="Heading1"/>
        <w:rPr/>
      </w:pPr>
      <w:bookmarkStart w:colFirst="0" w:colLast="0" w:name="_h4vyhhvray15" w:id="5"/>
      <w:bookmarkEnd w:id="5"/>
      <w:r w:rsidDel="00000000" w:rsidR="00000000" w:rsidRPr="00000000">
        <w:rPr>
          <w:rtl w:val="0"/>
        </w:rPr>
        <w:t xml:space="preserve">21-2-2024 (KOVAL)</w:t>
      </w:r>
    </w:p>
    <w:p w:rsidR="00000000" w:rsidDel="00000000" w:rsidP="00000000" w:rsidRDefault="00000000" w:rsidRPr="00000000" w14:paraId="0000020F">
      <w:pPr>
        <w:rPr/>
      </w:pPr>
      <w:hyperlink r:id="rId62">
        <w:r w:rsidDel="00000000" w:rsidR="00000000" w:rsidRPr="00000000">
          <w:rPr>
            <w:color w:val="1155cc"/>
            <w:u w:val="single"/>
            <w:rtl w:val="0"/>
          </w:rPr>
          <w:t xml:space="preserve">https://www.utnianos.com.ar/foro/tema-final-redes-21-02-2024</w:t>
        </w:r>
      </w:hyperlink>
      <w:r w:rsidDel="00000000" w:rsidR="00000000" w:rsidRPr="00000000">
        <w:rPr>
          <w:rtl w:val="0"/>
        </w:rPr>
      </w:r>
    </w:p>
    <w:p w:rsidR="00000000" w:rsidDel="00000000" w:rsidP="00000000" w:rsidRDefault="00000000" w:rsidRPr="00000000" w14:paraId="00000210">
      <w:pPr>
        <w:numPr>
          <w:ilvl w:val="0"/>
          <w:numId w:val="40"/>
        </w:numPr>
        <w:spacing w:after="200" w:before="20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rtl w:val="0"/>
        </w:rPr>
        <w:t xml:space="preserve">Análisis de Trama</w:t>
      </w:r>
    </w:p>
    <w:p w:rsidR="00000000" w:rsidDel="00000000" w:rsidP="00000000" w:rsidRDefault="00000000" w:rsidRPr="00000000" w14:paraId="00000211">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2082800"/>
            <wp:effectExtent b="0" l="0" r="0" t="0"/>
            <wp:docPr id="64"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a) Repetido. Me tengo que fijar el puerto. Si el origen es un puerto de origen bien conocido, es del servidor. Si no, de un cliente. </w:t>
      </w:r>
    </w:p>
    <w:p w:rsidR="00000000" w:rsidDel="00000000" w:rsidP="00000000" w:rsidRDefault="00000000" w:rsidRPr="00000000" w14:paraId="00000213">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DIR MAC DESTINO = 00 0B CD 3B 22 5B</w:t>
      </w:r>
    </w:p>
    <w:p w:rsidR="00000000" w:rsidDel="00000000" w:rsidP="00000000" w:rsidRDefault="00000000" w:rsidRPr="00000000" w14:paraId="00000214">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DIR MAC ORIGEN = 00 50 54 FF 25 9E</w:t>
      </w:r>
    </w:p>
    <w:p w:rsidR="00000000" w:rsidDel="00000000" w:rsidP="00000000" w:rsidRDefault="00000000" w:rsidRPr="00000000" w14:paraId="00000215">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ETHERTYPE = 0800 (IP)</w:t>
      </w:r>
    </w:p>
    <w:p w:rsidR="00000000" w:rsidDel="00000000" w:rsidP="00000000" w:rsidRDefault="00000000" w:rsidRPr="00000000" w14:paraId="00000216">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IP ---- (20 BYTES)</w:t>
      </w:r>
    </w:p>
    <w:p w:rsidR="00000000" w:rsidDel="00000000" w:rsidP="00000000" w:rsidRDefault="00000000" w:rsidRPr="00000000" w14:paraId="00000217">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Version = 4</w:t>
      </w:r>
    </w:p>
    <w:p w:rsidR="00000000" w:rsidDel="00000000" w:rsidP="00000000" w:rsidRDefault="00000000" w:rsidRPr="00000000" w14:paraId="00000218">
      <w:pPr>
        <w:spacing w:after="200" w:before="200" w:lineRule="auto"/>
        <w:ind w:left="0" w:firstLine="0"/>
        <w:rPr/>
      </w:pPr>
      <w:r w:rsidDel="00000000" w:rsidR="00000000" w:rsidRPr="00000000">
        <w:rPr>
          <w:rtl w:val="0"/>
        </w:rPr>
        <w:t xml:space="preserve">Dir Origen =c8 45 02 36 = 200.xxx.xxx.xxx (es un a pública)</w:t>
      </w:r>
    </w:p>
    <w:p w:rsidR="00000000" w:rsidDel="00000000" w:rsidP="00000000" w:rsidRDefault="00000000" w:rsidRPr="00000000" w14:paraId="00000219">
      <w:pPr>
        <w:spacing w:after="200" w:before="200" w:lineRule="auto"/>
        <w:ind w:left="0" w:firstLine="0"/>
        <w:rPr/>
      </w:pPr>
      <w:r w:rsidDel="00000000" w:rsidR="00000000" w:rsidRPr="00000000">
        <w:rPr>
          <w:rtl w:val="0"/>
        </w:rPr>
        <w:t xml:space="preserve">Dir Destino = 0a c8 80 e7 = 10.xxx.xxx.xxx (Es una privada)</w:t>
      </w:r>
    </w:p>
    <w:p w:rsidR="00000000" w:rsidDel="00000000" w:rsidP="00000000" w:rsidRDefault="00000000" w:rsidRPr="00000000" w14:paraId="0000021A">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TCP ----</w:t>
      </w:r>
    </w:p>
    <w:p w:rsidR="00000000" w:rsidDel="00000000" w:rsidP="00000000" w:rsidRDefault="00000000" w:rsidRPr="00000000" w14:paraId="0000021B">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Puerto origen = 00 50 = 80 (HTTP) =&gt; </w:t>
      </w:r>
      <w:r w:rsidDel="00000000" w:rsidR="00000000" w:rsidRPr="00000000">
        <w:rPr>
          <w:rtl w:val="0"/>
        </w:rPr>
        <w:t xml:space="preserve">E</w:t>
      </w:r>
      <w:r w:rsidDel="00000000" w:rsidR="00000000" w:rsidRPr="00000000">
        <w:rPr>
          <w:rFonts w:ascii="Roboto Mono" w:cs="Roboto Mono" w:eastAsia="Roboto Mono" w:hAnsi="Roboto Mono"/>
          <w:rtl w:val="0"/>
        </w:rPr>
        <w:t xml:space="preserve">l servidor envía el segmento.</w:t>
      </w:r>
    </w:p>
    <w:p w:rsidR="00000000" w:rsidDel="00000000" w:rsidP="00000000" w:rsidRDefault="00000000" w:rsidRPr="00000000" w14:paraId="0000021C">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Puerto destino = 08 7c = 2172</w:t>
      </w:r>
    </w:p>
    <w:p w:rsidR="00000000" w:rsidDel="00000000" w:rsidP="00000000" w:rsidRDefault="00000000" w:rsidRPr="00000000" w14:paraId="0000021D">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Número de secuencia = eb 19 49 bc</w:t>
      </w:r>
    </w:p>
    <w:p w:rsidR="00000000" w:rsidDel="00000000" w:rsidP="00000000" w:rsidRDefault="00000000" w:rsidRPr="00000000" w14:paraId="0000021E">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Número de confirmación = 56 cb bb b2</w:t>
      </w:r>
    </w:p>
    <w:p w:rsidR="00000000" w:rsidDel="00000000" w:rsidP="00000000" w:rsidRDefault="00000000" w:rsidRPr="00000000" w14:paraId="0000021F">
      <w:pPr>
        <w:spacing w:after="200" w:before="200" w:lineRule="auto"/>
        <w:ind w:left="0" w:firstLine="0"/>
        <w:rPr/>
      </w:pPr>
      <w:r w:rsidDel="00000000" w:rsidR="00000000" w:rsidRPr="00000000">
        <w:rPr>
          <w:rtl w:val="0"/>
        </w:rPr>
        <w:t xml:space="preserve">Header Length = 7</w:t>
      </w:r>
    </w:p>
    <w:p w:rsidR="00000000" w:rsidDel="00000000" w:rsidP="00000000" w:rsidRDefault="00000000" w:rsidRPr="00000000" w14:paraId="00000220">
      <w:pPr>
        <w:spacing w:after="200" w:before="200" w:lineRule="auto"/>
        <w:ind w:left="0" w:firstLine="0"/>
        <w:rPr/>
      </w:pPr>
      <w:r w:rsidDel="00000000" w:rsidR="00000000" w:rsidRPr="00000000">
        <w:rPr>
          <w:rtl w:val="0"/>
        </w:rPr>
        <w:t xml:space="preserve">Reservado = 0</w:t>
      </w:r>
    </w:p>
    <w:p w:rsidR="00000000" w:rsidDel="00000000" w:rsidP="00000000" w:rsidRDefault="00000000" w:rsidRPr="00000000" w14:paraId="00000221">
      <w:pPr>
        <w:spacing w:after="200" w:before="200" w:lineRule="auto"/>
        <w:ind w:left="0" w:firstLine="0"/>
        <w:rPr>
          <w:rFonts w:ascii="Roboto Mono" w:cs="Roboto Mono" w:eastAsia="Roboto Mono" w:hAnsi="Roboto Mono"/>
        </w:rPr>
      </w:pPr>
      <w:r w:rsidDel="00000000" w:rsidR="00000000" w:rsidRPr="00000000">
        <w:rPr>
          <w:rtl w:val="0"/>
        </w:rPr>
        <w:t xml:space="preserve">Flags = 12 = 000|ACK=1|00|SYN=1|0</w:t>
      </w:r>
      <w:r w:rsidDel="00000000" w:rsidR="00000000" w:rsidRPr="00000000">
        <w:rPr>
          <w:rtl w:val="0"/>
        </w:rPr>
      </w:r>
    </w:p>
    <w:p w:rsidR="00000000" w:rsidDel="00000000" w:rsidP="00000000" w:rsidRDefault="00000000" w:rsidRPr="00000000" w14:paraId="00000222">
      <w:pPr>
        <w:spacing w:after="200" w:before="200" w:lineRule="auto"/>
        <w:ind w:left="0" w:firstLine="0"/>
        <w:rPr/>
      </w:pPr>
      <w:r w:rsidDel="00000000" w:rsidR="00000000" w:rsidRPr="00000000">
        <w:rPr>
          <w:rFonts w:ascii="Roboto Mono" w:cs="Roboto Mono" w:eastAsia="Roboto Mono" w:hAnsi="Roboto Mono"/>
          <w:rtl w:val="0"/>
        </w:rPr>
        <w:t xml:space="preserve">Window = </w:t>
      </w:r>
      <w:r w:rsidDel="00000000" w:rsidR="00000000" w:rsidRPr="00000000">
        <w:rPr>
          <w:rtl w:val="0"/>
        </w:rPr>
        <w:t xml:space="preserve">16 d0 = </w:t>
      </w:r>
    </w:p>
    <w:p w:rsidR="00000000" w:rsidDel="00000000" w:rsidP="00000000" w:rsidRDefault="00000000" w:rsidRPr="00000000" w14:paraId="00000223">
      <w:pPr>
        <w:spacing w:after="200" w:before="200" w:lineRule="auto"/>
        <w:ind w:left="0" w:firstLine="0"/>
        <w:rPr/>
      </w:pPr>
      <w:r w:rsidDel="00000000" w:rsidR="00000000" w:rsidRPr="00000000">
        <w:rPr>
          <w:rtl w:val="0"/>
        </w:rPr>
        <w:t xml:space="preserve">Checksum = c6 44</w:t>
      </w:r>
    </w:p>
    <w:p w:rsidR="00000000" w:rsidDel="00000000" w:rsidP="00000000" w:rsidRDefault="00000000" w:rsidRPr="00000000" w14:paraId="00000224">
      <w:pPr>
        <w:spacing w:after="200" w:before="200" w:lineRule="auto"/>
        <w:ind w:left="0" w:firstLine="0"/>
        <w:rPr/>
      </w:pPr>
      <w:r w:rsidDel="00000000" w:rsidR="00000000" w:rsidRPr="00000000">
        <w:rPr>
          <w:rtl w:val="0"/>
        </w:rPr>
        <w:t xml:space="preserve">Urgent Pointer = 00 00</w:t>
      </w:r>
    </w:p>
    <w:p w:rsidR="00000000" w:rsidDel="00000000" w:rsidP="00000000" w:rsidRDefault="00000000" w:rsidRPr="00000000" w14:paraId="00000225">
      <w:pPr>
        <w:spacing w:after="200" w:before="200" w:lineRule="auto"/>
        <w:ind w:left="0" w:firstLine="0"/>
        <w:rPr>
          <w:rFonts w:ascii="Roboto Mono" w:cs="Roboto Mono" w:eastAsia="Roboto Mono" w:hAnsi="Roboto Mono"/>
        </w:rPr>
      </w:pPr>
      <w:commentRangeStart w:id="6"/>
      <w:commentRangeStart w:id="7"/>
      <w:commentRangeStart w:id="8"/>
      <w:r w:rsidDel="00000000" w:rsidR="00000000" w:rsidRPr="00000000">
        <w:rPr>
          <w:rFonts w:ascii="Roboto Mono" w:cs="Roboto Mono" w:eastAsia="Roboto Mono" w:hAnsi="Roboto Mono"/>
          <w:rtl w:val="0"/>
        </w:rPr>
        <w:t xml:space="preserve">b) La captura se realiza en </w:t>
      </w:r>
      <w:commentRangeEnd w:id="6"/>
      <w:r w:rsidDel="00000000" w:rsidR="00000000" w:rsidRPr="00000000">
        <w:commentReference w:id="6"/>
      </w:r>
      <w:commentRangeEnd w:id="7"/>
      <w:r w:rsidDel="00000000" w:rsidR="00000000" w:rsidRPr="00000000">
        <w:commentReference w:id="7"/>
      </w:r>
      <w:commentRangeEnd w:id="8"/>
      <w:r w:rsidDel="00000000" w:rsidR="00000000" w:rsidRPr="00000000">
        <w:commentReference w:id="8"/>
      </w:r>
      <w:r w:rsidDel="00000000" w:rsidR="00000000" w:rsidRPr="00000000">
        <w:rPr>
          <w:rtl w:val="0"/>
        </w:rPr>
        <w:t xml:space="preserve">el dispositivo donde está ingresando el segmento porque la dirección destino es un una dirección privada y la origen una pública</w:t>
      </w:r>
      <w:r w:rsidDel="00000000" w:rsidR="00000000" w:rsidRPr="00000000">
        <w:rPr>
          <w:rtl w:val="0"/>
        </w:rPr>
      </w:r>
    </w:p>
    <w:p w:rsidR="00000000" w:rsidDel="00000000" w:rsidP="00000000" w:rsidRDefault="00000000" w:rsidRPr="00000000" w14:paraId="00000226">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c)</w:t>
      </w:r>
      <w:r w:rsidDel="00000000" w:rsidR="00000000" w:rsidRPr="00000000">
        <w:rPr>
          <w:rtl w:val="0"/>
        </w:rPr>
        <w:t xml:space="preserve"> El server responde con SYN=ACK=1 =&gt; El cliente cambia el estado a ESTABLISHED y tendría que mandar el último ACK del handshake de tres pasos al server.</w:t>
      </w:r>
      <w:commentRangeStart w:id="9"/>
      <w:commentRangeStart w:id="10"/>
      <w:r w:rsidDel="00000000" w:rsidR="00000000" w:rsidRPr="00000000">
        <w:rPr>
          <w:rtl w:val="0"/>
        </w:rPr>
      </w:r>
    </w:p>
    <w:p w:rsidR="00000000" w:rsidDel="00000000" w:rsidP="00000000" w:rsidRDefault="00000000" w:rsidRPr="00000000" w14:paraId="00000227">
      <w:pPr>
        <w:spacing w:after="200" w:before="200" w:lineRule="auto"/>
        <w:ind w:left="0" w:firstLine="0"/>
        <w:rPr>
          <w:rFonts w:ascii="Roboto Mono" w:cs="Roboto Mono" w:eastAsia="Roboto Mono" w:hAnsi="Roboto Mono"/>
        </w:rPr>
      </w:pPr>
      <w:commentRangeEnd w:id="9"/>
      <w:r w:rsidDel="00000000" w:rsidR="00000000" w:rsidRPr="00000000">
        <w:commentReference w:id="9"/>
      </w:r>
      <w:commentRangeEnd w:id="10"/>
      <w:r w:rsidDel="00000000" w:rsidR="00000000" w:rsidRPr="00000000">
        <w:commentReference w:id="10"/>
      </w:r>
      <w:commentRangeStart w:id="11"/>
      <w:commentRangeStart w:id="12"/>
      <w:commentRangeStart w:id="13"/>
      <w:r w:rsidDel="00000000" w:rsidR="00000000" w:rsidRPr="00000000">
        <w:rPr>
          <w:rFonts w:ascii="Roboto Mono" w:cs="Roboto Mono" w:eastAsia="Roboto Mono" w:hAnsi="Roboto Mono"/>
          <w:rtl w:val="0"/>
        </w:rPr>
        <w:t xml:space="preserve">d</w:t>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r w:rsidDel="00000000" w:rsidR="00000000" w:rsidRPr="00000000">
        <w:rPr>
          <w:rFonts w:ascii="Roboto Mono" w:cs="Roboto Mono" w:eastAsia="Roboto Mono" w:hAnsi="Roboto Mono"/>
          <w:rtl w:val="0"/>
        </w:rPr>
        <w:t xml:space="preserve">) </w:t>
      </w:r>
      <w:r w:rsidDel="00000000" w:rsidR="00000000" w:rsidRPr="00000000">
        <w:rPr>
          <w:rtl w:val="0"/>
        </w:rPr>
        <w:t xml:space="preserve">El server responde SEQ = eb 19 49 bc y ACK = 56 cb bb b2. Ese ACK es igual al ISN que envió el cliente - 1 =&gt; ISN_CLIENTE = ACK - 1</w:t>
      </w:r>
      <w:r w:rsidDel="00000000" w:rsidR="00000000" w:rsidRPr="00000000">
        <w:rPr>
          <w:rtl w:val="0"/>
        </w:rPr>
      </w:r>
    </w:p>
    <w:p w:rsidR="00000000" w:rsidDel="00000000" w:rsidP="00000000" w:rsidRDefault="00000000" w:rsidRPr="00000000" w14:paraId="00000228">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e) El tamaño de ventana es 5840</w:t>
      </w:r>
      <w:r w:rsidDel="00000000" w:rsidR="00000000" w:rsidRPr="00000000">
        <w:rPr>
          <w:rtl w:val="0"/>
        </w:rPr>
        <w:t xml:space="preserve">. Puede enviar 5840 octetos sin esperar confirmación.</w:t>
      </w:r>
      <w:r w:rsidDel="00000000" w:rsidR="00000000" w:rsidRPr="00000000">
        <w:rPr>
          <w:rtl w:val="0"/>
        </w:rPr>
      </w:r>
    </w:p>
    <w:p w:rsidR="00000000" w:rsidDel="00000000" w:rsidP="00000000" w:rsidRDefault="00000000" w:rsidRPr="00000000" w14:paraId="00000229">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f) HTTP</w:t>
      </w:r>
    </w:p>
    <w:p w:rsidR="00000000" w:rsidDel="00000000" w:rsidP="00000000" w:rsidRDefault="00000000" w:rsidRPr="00000000" w14:paraId="0000022A">
      <w:pPr>
        <w:numPr>
          <w:ilvl w:val="0"/>
          <w:numId w:val="40"/>
        </w:numPr>
        <w:spacing w:after="200" w:before="200" w:lineRule="auto"/>
        <w:ind w:left="720" w:hanging="360"/>
        <w:rPr>
          <w:rFonts w:ascii="Roboto Mono" w:cs="Roboto Mono" w:eastAsia="Roboto Mono" w:hAnsi="Roboto Mono"/>
          <w:u w:val="none"/>
        </w:rPr>
      </w:pPr>
      <w:r w:rsidDel="00000000" w:rsidR="00000000" w:rsidRPr="00000000">
        <w:rPr>
          <w:rtl w:val="0"/>
        </w:rPr>
      </w:r>
    </w:p>
    <w:p w:rsidR="00000000" w:rsidDel="00000000" w:rsidP="00000000" w:rsidRDefault="00000000" w:rsidRPr="00000000" w14:paraId="0000022B">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1358900"/>
            <wp:effectExtent b="0" l="0" r="0" t="0"/>
            <wp:docPr id="58" name="image58.png"/>
            <a:graphic>
              <a:graphicData uri="http://schemas.openxmlformats.org/drawingml/2006/picture">
                <pic:pic>
                  <pic:nvPicPr>
                    <pic:cNvPr id="0" name="image58.png"/>
                    <pic:cNvPicPr preferRelativeResize="0"/>
                  </pic:nvPicPr>
                  <pic:blipFill>
                    <a:blip r:embed="rId64"/>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DIR MAC DESTINO = 33 33 00 00 00 01</w:t>
      </w:r>
    </w:p>
    <w:p w:rsidR="00000000" w:rsidDel="00000000" w:rsidP="00000000" w:rsidRDefault="00000000" w:rsidRPr="00000000" w14:paraId="0000022D">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DIR MAC ORIGEN  = 6C 99 61 F7 CC EF</w:t>
      </w:r>
    </w:p>
    <w:p w:rsidR="00000000" w:rsidDel="00000000" w:rsidP="00000000" w:rsidRDefault="00000000" w:rsidRPr="00000000" w14:paraId="0000022E">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ETHERTYPE</w:t>
        <w:tab/>
        <w:t xml:space="preserve">     = 86 DD (IPV6)</w:t>
      </w:r>
    </w:p>
    <w:p w:rsidR="00000000" w:rsidDel="00000000" w:rsidP="00000000" w:rsidRDefault="00000000" w:rsidRPr="00000000" w14:paraId="0000022F">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IPv6 ---</w:t>
      </w:r>
    </w:p>
    <w:p w:rsidR="00000000" w:rsidDel="00000000" w:rsidP="00000000" w:rsidRDefault="00000000" w:rsidRPr="00000000" w14:paraId="00000230">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Version = 6</w:t>
      </w:r>
    </w:p>
    <w:p w:rsidR="00000000" w:rsidDel="00000000" w:rsidP="00000000" w:rsidRDefault="00000000" w:rsidRPr="00000000" w14:paraId="00000231">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Clase de Tráfico = 0 0</w:t>
      </w:r>
    </w:p>
    <w:p w:rsidR="00000000" w:rsidDel="00000000" w:rsidP="00000000" w:rsidRDefault="00000000" w:rsidRPr="00000000" w14:paraId="00000232">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Etiqueta de Flujo = 6 98 12</w:t>
      </w:r>
    </w:p>
    <w:p w:rsidR="00000000" w:rsidDel="00000000" w:rsidP="00000000" w:rsidRDefault="00000000" w:rsidRPr="00000000" w14:paraId="00000233">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Longitud Payload =  00 c8</w:t>
      </w:r>
    </w:p>
    <w:p w:rsidR="00000000" w:rsidDel="00000000" w:rsidP="00000000" w:rsidRDefault="00000000" w:rsidRPr="00000000" w14:paraId="00000234">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Header siguiente = 3a</w:t>
      </w:r>
    </w:p>
    <w:p w:rsidR="00000000" w:rsidDel="00000000" w:rsidP="00000000" w:rsidRDefault="00000000" w:rsidRPr="00000000" w14:paraId="00000235">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Límite de saltos = ff</w:t>
      </w:r>
    </w:p>
    <w:p w:rsidR="00000000" w:rsidDel="00000000" w:rsidP="00000000" w:rsidRDefault="00000000" w:rsidRPr="00000000" w14:paraId="00000236">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Dirección Origen = fe 80 00 00 00 00 00 00 6e 99 61 ff fe fe cc ef</w:t>
        <w:br w:type="textWrapping"/>
        <w:tab/>
        <w:tab/>
        <w:tab/>
        <w:t xml:space="preserve"> = fe8::6e991fffefeccef</w:t>
      </w:r>
    </w:p>
    <w:p w:rsidR="00000000" w:rsidDel="00000000" w:rsidP="00000000" w:rsidRDefault="00000000" w:rsidRPr="00000000" w14:paraId="00000237">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Dirección Destino = ff 02 00 00 00 00 00 00 00 00 00 00 00 00</w:t>
      </w:r>
    </w:p>
    <w:p w:rsidR="00000000" w:rsidDel="00000000" w:rsidP="00000000" w:rsidRDefault="00000000" w:rsidRPr="00000000" w14:paraId="00000238">
      <w:pPr>
        <w:spacing w:after="200" w:before="200" w:lineRule="auto"/>
        <w:ind w:left="1440" w:firstLine="720"/>
        <w:rPr>
          <w:rFonts w:ascii="Roboto Mono" w:cs="Roboto Mono" w:eastAsia="Roboto Mono" w:hAnsi="Roboto Mono"/>
        </w:rPr>
      </w:pPr>
      <w:r w:rsidDel="00000000" w:rsidR="00000000" w:rsidRPr="00000000">
        <w:rPr>
          <w:rFonts w:ascii="Roboto Mono" w:cs="Roboto Mono" w:eastAsia="Roboto Mono" w:hAnsi="Roboto Mono"/>
          <w:rtl w:val="0"/>
        </w:rPr>
        <w:t xml:space="preserve">  = ff02:: (Es una dirección multicast)</w:t>
      </w:r>
    </w:p>
    <w:p w:rsidR="00000000" w:rsidDel="00000000" w:rsidP="00000000" w:rsidRDefault="00000000" w:rsidRPr="00000000" w14:paraId="00000239">
      <w:pPr>
        <w:spacing w:after="200" w:before="200" w:lineRule="auto"/>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23A">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 3)</w:t>
      </w:r>
      <w:r w:rsidDel="00000000" w:rsidR="00000000" w:rsidRPr="00000000">
        <w:rPr>
          <w:rFonts w:ascii="Roboto Mono" w:cs="Roboto Mono" w:eastAsia="Roboto Mono" w:hAnsi="Roboto Mono"/>
        </w:rPr>
        <w:drawing>
          <wp:inline distB="114300" distT="114300" distL="114300" distR="114300">
            <wp:extent cx="5731200" cy="711200"/>
            <wp:effectExtent b="0" l="0" r="0" t="0"/>
            <wp:docPr id="33" name="image25.png"/>
            <a:graphic>
              <a:graphicData uri="http://schemas.openxmlformats.org/drawingml/2006/picture">
                <pic:pic>
                  <pic:nvPicPr>
                    <pic:cNvPr id="0" name="image25.png"/>
                    <pic:cNvPicPr preferRelativeResize="0"/>
                  </pic:nvPicPr>
                  <pic:blipFill>
                    <a:blip r:embed="rId65"/>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172.16.0.0/23 =&gt; 23 bits para la red =&gt; 9 para el host</w:t>
      </w:r>
    </w:p>
    <w:p w:rsidR="00000000" w:rsidDel="00000000" w:rsidP="00000000" w:rsidRDefault="00000000" w:rsidRPr="00000000" w14:paraId="0000023C">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139 hosts =&gt; voy a usar 8 bits =&gt; 256 direcciones posibles (254 hosts) =&gt; (/24)</w:t>
      </w:r>
    </w:p>
    <w:p w:rsidR="00000000" w:rsidDel="00000000" w:rsidP="00000000" w:rsidRDefault="00000000" w:rsidRPr="00000000" w14:paraId="0000023D">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14 hosts =&gt; voy a usar 4 bits =&gt; 16 direcciones posibles (14 hosts) =&gt; (/28)</w:t>
      </w:r>
    </w:p>
    <w:p w:rsidR="00000000" w:rsidDel="00000000" w:rsidP="00000000" w:rsidRDefault="00000000" w:rsidRPr="00000000" w14:paraId="0000023E">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58 hosts =&gt; voy a usar 6 bits =&gt; 64 direcciones posibles (62 hosts) =&gt; (/26)</w:t>
      </w:r>
    </w:p>
    <w:p w:rsidR="00000000" w:rsidDel="00000000" w:rsidP="00000000" w:rsidRDefault="00000000" w:rsidRPr="00000000" w14:paraId="0000023F">
      <w:pPr>
        <w:spacing w:after="200" w:before="200" w:lineRule="auto"/>
        <w:rPr>
          <w:rFonts w:ascii="Roboto Mono" w:cs="Roboto Mono" w:eastAsia="Roboto Mono" w:hAnsi="Roboto Mono"/>
        </w:rPr>
      </w:pPr>
      <w:r w:rsidDel="00000000" w:rsidR="00000000" w:rsidRPr="00000000">
        <w:rPr>
          <w:rtl w:val="0"/>
        </w:rPr>
      </w:r>
    </w:p>
    <w:tbl>
      <w:tblPr>
        <w:tblStyle w:val="Table9"/>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02.5"/>
        <w:gridCol w:w="1822.5"/>
        <w:gridCol w:w="1950"/>
        <w:gridCol w:w="1770"/>
        <w:gridCol w:w="1770"/>
        <w:tblGridChange w:id="0">
          <w:tblGrid>
            <w:gridCol w:w="1702.5"/>
            <w:gridCol w:w="1822.5"/>
            <w:gridCol w:w="1950"/>
            <w:gridCol w:w="1770"/>
            <w:gridCol w:w="17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Requerimiento/</w:t>
              <w:br w:type="textWrapping"/>
              <w:t xml:space="preserve">Bloque Asignado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Network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Prefix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139/256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172.16.0.255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255.255.255.0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58/64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255.255.192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172.16.1.79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255.255.240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rFonts w:ascii="Roboto Mono" w:cs="Roboto Mono" w:eastAsia="Roboto Mono" w:hAnsi="Roboto Mono"/>
                <w:sz w:val="16"/>
                <w:szCs w:val="16"/>
              </w:rPr>
            </w:pPr>
            <w:r w:rsidDel="00000000" w:rsidR="00000000" w:rsidRPr="00000000">
              <w:rPr>
                <w:rFonts w:ascii="Roboto Mono" w:cs="Roboto Mono" w:eastAsia="Roboto Mono" w:hAnsi="Roboto Mono"/>
                <w:sz w:val="16"/>
                <w:szCs w:val="16"/>
                <w:rtl w:val="0"/>
              </w:rPr>
              <w:t xml:space="preserve">/28</w:t>
            </w:r>
          </w:p>
        </w:tc>
      </w:tr>
    </w:tbl>
    <w:p w:rsidR="00000000" w:rsidDel="00000000" w:rsidP="00000000" w:rsidRDefault="00000000" w:rsidRPr="00000000" w14:paraId="00000254">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4)</w:t>
      </w:r>
    </w:p>
    <w:p w:rsidR="00000000" w:rsidDel="00000000" w:rsidP="00000000" w:rsidRDefault="00000000" w:rsidRPr="00000000" w14:paraId="00000255">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731200" cy="1130300"/>
            <wp:effectExtent b="0" l="0" r="0" t="0"/>
            <wp:docPr id="66"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Explique los mecanismos utilizados por TCP para:</w:t>
      </w:r>
    </w:p>
    <w:p w:rsidR="00000000" w:rsidDel="00000000" w:rsidP="00000000" w:rsidRDefault="00000000" w:rsidRPr="00000000" w14:paraId="00000257">
      <w:pPr>
        <w:numPr>
          <w:ilvl w:val="0"/>
          <w:numId w:val="4"/>
        </w:numPr>
        <w:spacing w:after="0" w:afterAutospacing="0" w:before="200" w:lineRule="auto"/>
        <w:ind w:left="720" w:hanging="360"/>
        <w:rPr>
          <w:rFonts w:ascii="Roboto Mono" w:cs="Roboto Mono" w:eastAsia="Roboto Mono" w:hAnsi="Roboto Mono"/>
        </w:rPr>
      </w:pPr>
      <w:r w:rsidDel="00000000" w:rsidR="00000000" w:rsidRPr="00000000">
        <w:rPr>
          <w:rFonts w:ascii="Roboto Mono" w:cs="Roboto Mono" w:eastAsia="Roboto Mono" w:hAnsi="Roboto Mono"/>
          <w:b w:val="1"/>
          <w:rtl w:val="0"/>
        </w:rPr>
        <w:t xml:space="preserve">Detección de errores</w:t>
        <w:br w:type="textWrapping"/>
      </w:r>
      <w:r w:rsidDel="00000000" w:rsidR="00000000" w:rsidRPr="00000000">
        <w:rPr>
          <w:rFonts w:ascii="Roboto Mono" w:cs="Roboto Mono" w:eastAsia="Roboto Mono" w:hAnsi="Roboto Mono"/>
          <w:rtl w:val="0"/>
        </w:rPr>
        <w:t xml:space="preserve">Checksum sobre el header, los datos y un </w:t>
      </w:r>
      <w:r w:rsidDel="00000000" w:rsidR="00000000" w:rsidRPr="00000000">
        <w:rPr>
          <w:rFonts w:ascii="Roboto Mono" w:cs="Roboto Mono" w:eastAsia="Roboto Mono" w:hAnsi="Roboto Mono"/>
          <w:rtl w:val="0"/>
        </w:rPr>
        <w:t xml:space="preserve">pseudoencabezado</w:t>
      </w:r>
      <w:r w:rsidDel="00000000" w:rsidR="00000000" w:rsidRPr="00000000">
        <w:rPr>
          <w:rFonts w:ascii="Roboto Mono" w:cs="Roboto Mono" w:eastAsia="Roboto Mono" w:hAnsi="Roboto Mono"/>
          <w:rtl w:val="0"/>
        </w:rPr>
        <w:t xml:space="preserve"> IP. </w:t>
      </w:r>
    </w:p>
    <w:p w:rsidR="00000000" w:rsidDel="00000000" w:rsidP="00000000" w:rsidRDefault="00000000" w:rsidRPr="00000000" w14:paraId="00000258">
      <w:pPr>
        <w:numPr>
          <w:ilvl w:val="0"/>
          <w:numId w:val="4"/>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b w:val="1"/>
          <w:rtl w:val="0"/>
        </w:rPr>
        <w:t xml:space="preserve">Corrección de errores</w:t>
        <w:br w:type="textWrapping"/>
      </w:r>
      <w:r w:rsidDel="00000000" w:rsidR="00000000" w:rsidRPr="00000000">
        <w:rPr>
          <w:rFonts w:ascii="Roboto Mono" w:cs="Roboto Mono" w:eastAsia="Roboto Mono" w:hAnsi="Roboto Mono"/>
          <w:rtl w:val="0"/>
        </w:rPr>
        <w:t xml:space="preserve">TCP no tiene una confirmación de rechazo, sino que se basa en la confirmación positiva de la recepción y retransmite cuando la confirmación no llega dentro del RTO.</w:t>
      </w:r>
    </w:p>
    <w:p w:rsidR="00000000" w:rsidDel="00000000" w:rsidP="00000000" w:rsidRDefault="00000000" w:rsidRPr="00000000" w14:paraId="00000259">
      <w:pPr>
        <w:numPr>
          <w:ilvl w:val="0"/>
          <w:numId w:val="4"/>
        </w:numPr>
        <w:spacing w:after="0" w:afterAutospacing="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b w:val="1"/>
          <w:rtl w:val="0"/>
        </w:rPr>
        <w:t xml:space="preserve">¿Cuál es la función del RTO?</w:t>
        <w:br w:type="textWrapping"/>
      </w:r>
      <w:r w:rsidDel="00000000" w:rsidR="00000000" w:rsidRPr="00000000">
        <w:rPr>
          <w:rFonts w:ascii="Roboto Mono" w:cs="Roboto Mono" w:eastAsia="Roboto Mono" w:hAnsi="Roboto Mono"/>
          <w:rtl w:val="0"/>
        </w:rPr>
        <w:t xml:space="preserve">Es uno de los temporizadores de TCP. Cuando se envía un segmento, se inicia el temporizador. Si la confirmación del segmento llega antes de que </w:t>
      </w:r>
      <w:r w:rsidDel="00000000" w:rsidR="00000000" w:rsidRPr="00000000">
        <w:rPr>
          <w:rFonts w:ascii="Roboto Mono" w:cs="Roboto Mono" w:eastAsia="Roboto Mono" w:hAnsi="Roboto Mono"/>
          <w:rtl w:val="0"/>
        </w:rPr>
        <w:t xml:space="preserve">RTO</w:t>
      </w:r>
      <w:r w:rsidDel="00000000" w:rsidR="00000000" w:rsidRPr="00000000">
        <w:rPr>
          <w:rFonts w:ascii="Roboto Mono" w:cs="Roboto Mono" w:eastAsia="Roboto Mono" w:hAnsi="Roboto Mono"/>
          <w:rtl w:val="0"/>
        </w:rPr>
        <w:t xml:space="preserve"> expire, se detiene. Si RTO termina antes de que llegue el segmento, se retransmite el mismo. </w:t>
      </w:r>
    </w:p>
    <w:p w:rsidR="00000000" w:rsidDel="00000000" w:rsidP="00000000" w:rsidRDefault="00000000" w:rsidRPr="00000000" w14:paraId="0000025A">
      <w:pPr>
        <w:numPr>
          <w:ilvl w:val="0"/>
          <w:numId w:val="4"/>
        </w:numPr>
        <w:spacing w:after="200" w:before="0" w:beforeAutospacing="0" w:lineRule="auto"/>
        <w:ind w:left="720" w:hanging="360"/>
        <w:rPr>
          <w:rFonts w:ascii="Roboto Mono" w:cs="Roboto Mono" w:eastAsia="Roboto Mono" w:hAnsi="Roboto Mono"/>
        </w:rPr>
      </w:pPr>
      <w:r w:rsidDel="00000000" w:rsidR="00000000" w:rsidRPr="00000000">
        <w:rPr>
          <w:rFonts w:ascii="Roboto Mono" w:cs="Roboto Mono" w:eastAsia="Roboto Mono" w:hAnsi="Roboto Mono"/>
          <w:b w:val="1"/>
          <w:rtl w:val="0"/>
        </w:rPr>
        <w:t xml:space="preserve">¿Qué utilidad incorpora la opción WS (Window Scale Factor)?</w:t>
        <w:br w:type="textWrapping"/>
      </w:r>
      <w:r w:rsidDel="00000000" w:rsidR="00000000" w:rsidRPr="00000000">
        <w:rPr>
          <w:rFonts w:ascii="Roboto Mono" w:cs="Roboto Mono" w:eastAsia="Roboto Mono" w:hAnsi="Roboto Mono"/>
          <w:rtl w:val="0"/>
        </w:rPr>
        <w:t xml:space="preserve">Permite que el emisor y receptor negocien un factor de escala de ventana al inicio de la conexión. En algunos casos (alto ancho de banda o alto retardo) conviene utilizar un mayor tamaño de ventana. </w:t>
      </w:r>
    </w:p>
    <w:p w:rsidR="00000000" w:rsidDel="00000000" w:rsidP="00000000" w:rsidRDefault="00000000" w:rsidRPr="00000000" w14:paraId="0000025B">
      <w:pPr>
        <w:spacing w:after="200" w:before="200" w:lineRule="auto"/>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25C">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5) </w:t>
      </w:r>
    </w:p>
    <w:p w:rsidR="00000000" w:rsidDel="00000000" w:rsidP="00000000" w:rsidRDefault="00000000" w:rsidRPr="00000000" w14:paraId="0000025D">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5591175" cy="752475"/>
            <wp:effectExtent b="0" l="0" r="0" t="0"/>
            <wp:docPr id="17"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559117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00" w:before="200" w:lineRule="auto"/>
        <w:ind w:left="0" w:firstLine="0"/>
        <w:rPr>
          <w:rFonts w:ascii="Roboto Mono" w:cs="Roboto Mono" w:eastAsia="Roboto Mono" w:hAnsi="Roboto Mono"/>
        </w:rPr>
      </w:pPr>
      <w:r w:rsidDel="00000000" w:rsidR="00000000" w:rsidRPr="00000000">
        <w:rPr>
          <w:rFonts w:ascii="Roboto Mono" w:cs="Roboto Mono" w:eastAsia="Roboto Mono" w:hAnsi="Roboto Mono"/>
          <w:rtl w:val="0"/>
        </w:rPr>
        <w:t xml:space="preserve">Protocolo ICMP</w:t>
      </w:r>
    </w:p>
    <w:p w:rsidR="00000000" w:rsidDel="00000000" w:rsidP="00000000" w:rsidRDefault="00000000" w:rsidRPr="00000000" w14:paraId="0000025F">
      <w:pPr>
        <w:numPr>
          <w:ilvl w:val="0"/>
          <w:numId w:val="22"/>
        </w:numPr>
        <w:spacing w:after="0" w:afterAutospacing="0" w:before="20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¿Cuál es su función?</w:t>
        <w:br w:type="textWrapping"/>
      </w:r>
      <w:r w:rsidDel="00000000" w:rsidR="00000000" w:rsidRPr="00000000">
        <w:rPr>
          <w:rFonts w:ascii="Roboto Mono" w:cs="Roboto Mono" w:eastAsia="Roboto Mono" w:hAnsi="Roboto Mono"/>
          <w:rtl w:val="0"/>
        </w:rPr>
        <w:t xml:space="preserve">Proporciona un medio para transferir mensajes desde los dispositivos de encaminamiento y otros computadores a un computador. Proporciona feedback sobre problemas del entorno de comunicación. ICMP es un usuario de IP.</w:t>
      </w:r>
    </w:p>
    <w:p w:rsidR="00000000" w:rsidDel="00000000" w:rsidP="00000000" w:rsidRDefault="00000000" w:rsidRPr="00000000" w14:paraId="00000260">
      <w:pPr>
        <w:numPr>
          <w:ilvl w:val="0"/>
          <w:numId w:val="22"/>
        </w:numPr>
        <w:spacing w:after="200" w:before="0" w:beforeAutospacing="0" w:lineRule="auto"/>
        <w:ind w:left="720" w:hanging="36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¿Qué mensajes conoce?</w:t>
      </w: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5745"/>
        <w:tblGridChange w:id="0">
          <w:tblGrid>
            <w:gridCol w:w="3255"/>
            <w:gridCol w:w="57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rFonts w:ascii="Roboto Slab" w:cs="Roboto Slab" w:eastAsia="Roboto Slab" w:hAnsi="Roboto Slab"/>
                <w:b w:val="1"/>
                <w:sz w:val="18"/>
                <w:szCs w:val="18"/>
              </w:rPr>
            </w:pPr>
            <w:r w:rsidDel="00000000" w:rsidR="00000000" w:rsidRPr="00000000">
              <w:rPr>
                <w:rFonts w:ascii="Roboto Slab" w:cs="Roboto Slab" w:eastAsia="Roboto Slab" w:hAnsi="Roboto Slab"/>
                <w:b w:val="1"/>
                <w:sz w:val="18"/>
                <w:szCs w:val="18"/>
                <w:rtl w:val="0"/>
              </w:rPr>
              <w:t xml:space="preserve">Tipo de mensaje.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Roboto Slab" w:cs="Roboto Slab" w:eastAsia="Roboto Slab" w:hAnsi="Roboto Slab"/>
                <w:b w:val="1"/>
                <w:sz w:val="18"/>
                <w:szCs w:val="18"/>
              </w:rPr>
            </w:pPr>
            <w:r w:rsidDel="00000000" w:rsidR="00000000" w:rsidRPr="00000000">
              <w:rPr>
                <w:rFonts w:ascii="Roboto Slab" w:cs="Roboto Slab" w:eastAsia="Roboto Slab" w:hAnsi="Roboto Slab"/>
                <w:b w:val="1"/>
                <w:sz w:val="18"/>
                <w:szCs w:val="18"/>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Destination unreachable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El router no puede localizar el destino. En algunas redes, el router puede detectar si un computador es inalcanzable. El mismo computador de destino puede devolver este mensaje si algún punto de acceso de un nivel superior no es alcanzable.</w:t>
              <w:br w:type="textWrapping"/>
              <w:t xml:space="preserve">Un paquete con el bit DF no puede entregarse porque hay una red de paquetes pequeños que se interpone.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Time exceeded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Se descartó un paquete porque su TTL ha llegado a cero.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Parameter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Valor inválido en el 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Source quench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Se usaba para el control de flujo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Redirect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El router detecta que el paquete está mal enrutado. El router avisa al host emisor que se actualice con una mejor ruta.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Echo and echo reply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Se usan para ver si un destino es alcanzable y está vivo. El destino debería responder </w:t>
            </w:r>
            <w:r w:rsidDel="00000000" w:rsidR="00000000" w:rsidRPr="00000000">
              <w:rPr>
                <w:rFonts w:ascii="Roboto Slab" w:cs="Roboto Slab" w:eastAsia="Roboto Slab" w:hAnsi="Roboto Slab"/>
                <w:i w:val="1"/>
                <w:sz w:val="18"/>
                <w:szCs w:val="18"/>
                <w:rtl w:val="0"/>
              </w:rPr>
              <w:t xml:space="preserve">ECHO REPLAY</w:t>
            </w:r>
            <w:r w:rsidDel="00000000" w:rsidR="00000000" w:rsidRPr="00000000">
              <w:rPr>
                <w:rFonts w:ascii="Roboto Slab" w:cs="Roboto Slab" w:eastAsia="Roboto Slab" w:hAnsi="Roboto Slab"/>
                <w:sz w:val="18"/>
                <w:szCs w:val="18"/>
                <w:rtl w:val="0"/>
              </w:rPr>
              <w:t xml:space="preserve"> luego de recibir un </w:t>
            </w:r>
            <w:r w:rsidDel="00000000" w:rsidR="00000000" w:rsidRPr="00000000">
              <w:rPr>
                <w:rFonts w:ascii="Roboto Slab" w:cs="Roboto Slab" w:eastAsia="Roboto Slab" w:hAnsi="Roboto Slab"/>
                <w:i w:val="1"/>
                <w:sz w:val="18"/>
                <w:szCs w:val="18"/>
                <w:rtl w:val="0"/>
              </w:rPr>
              <w:t xml:space="preserve">ECHO</w:t>
            </w:r>
            <w:r w:rsidDel="00000000" w:rsidR="00000000" w:rsidRPr="00000000">
              <w:rPr>
                <w:rFonts w:ascii="Roboto Slab" w:cs="Roboto Slab" w:eastAsia="Roboto Slab" w:hAnsi="Roboto Slab"/>
                <w:sz w:val="18"/>
                <w:szCs w:val="18"/>
                <w:rtl w:val="0"/>
              </w:rPr>
              <w:t xml:space="preserve">. Se usan en la herramienta </w:t>
            </w:r>
            <w:r w:rsidDel="00000000" w:rsidR="00000000" w:rsidRPr="00000000">
              <w:rPr>
                <w:rFonts w:ascii="Roboto Slab" w:cs="Roboto Slab" w:eastAsia="Roboto Slab" w:hAnsi="Roboto Slab"/>
                <w:b w:val="1"/>
                <w:sz w:val="18"/>
                <w:szCs w:val="18"/>
                <w:rtl w:val="0"/>
              </w:rPr>
              <w:t xml:space="preserve">ping</w:t>
            </w:r>
            <w:r w:rsidDel="00000000" w:rsidR="00000000" w:rsidRPr="00000000">
              <w:rPr>
                <w:rFonts w:ascii="Roboto Slab" w:cs="Roboto Slab" w:eastAsia="Roboto Slab" w:hAnsi="Roboto Slab"/>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Timestamp request/replay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Similares a </w:t>
            </w:r>
            <w:r w:rsidDel="00000000" w:rsidR="00000000" w:rsidRPr="00000000">
              <w:rPr>
                <w:rFonts w:ascii="Roboto Slab" w:cs="Roboto Slab" w:eastAsia="Roboto Slab" w:hAnsi="Roboto Slab"/>
                <w:i w:val="1"/>
                <w:sz w:val="18"/>
                <w:szCs w:val="18"/>
                <w:rtl w:val="0"/>
              </w:rPr>
              <w:t xml:space="preserve">echo. </w:t>
            </w:r>
            <w:r w:rsidDel="00000000" w:rsidR="00000000" w:rsidRPr="00000000">
              <w:rPr>
                <w:rFonts w:ascii="Roboto Slab" w:cs="Roboto Slab" w:eastAsia="Roboto Slab" w:hAnsi="Roboto Slab"/>
                <w:sz w:val="18"/>
                <w:szCs w:val="18"/>
                <w:rtl w:val="0"/>
              </w:rPr>
              <w:t xml:space="preserve">El tiempo de llegada y de salida de la respuesta se registran.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Router advertisement/solicitation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Permiten que los hosts encuentren routers cercanos.</w:t>
            </w:r>
          </w:p>
        </w:tc>
      </w:tr>
    </w:tbl>
    <w:p w:rsidR="00000000" w:rsidDel="00000000" w:rsidP="00000000" w:rsidRDefault="00000000" w:rsidRPr="00000000" w14:paraId="00000273">
      <w:pPr>
        <w:pStyle w:val="Heading2"/>
        <w:rPr>
          <w:rFonts w:ascii="Roboto Mono" w:cs="Roboto Mono" w:eastAsia="Roboto Mono" w:hAnsi="Roboto Mono"/>
        </w:rPr>
      </w:pPr>
      <w:bookmarkStart w:colFirst="0" w:colLast="0" w:name="_6yc8r3xqh7c0" w:id="6"/>
      <w:bookmarkEnd w:id="6"/>
      <w:r w:rsidDel="00000000" w:rsidR="00000000" w:rsidRPr="00000000">
        <w:rPr>
          <w:rtl w:val="0"/>
        </w:rPr>
      </w:r>
    </w:p>
    <w:p w:rsidR="00000000" w:rsidDel="00000000" w:rsidP="00000000" w:rsidRDefault="00000000" w:rsidRPr="00000000" w14:paraId="00000274">
      <w:pPr>
        <w:numPr>
          <w:ilvl w:val="0"/>
          <w:numId w:val="22"/>
        </w:numPr>
        <w:spacing w:after="200" w:before="20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De un ejemplo en que se produciría el mensaje “Se necesita fragmentar pero DF está activado.</w:t>
      </w:r>
      <w:r w:rsidDel="00000000" w:rsidR="00000000" w:rsidRPr="00000000">
        <w:rPr>
          <w:rFonts w:ascii="Roboto Mono" w:cs="Roboto Mono" w:eastAsia="Roboto Mono" w:hAnsi="Roboto Mono"/>
          <w:rtl w:val="0"/>
        </w:rPr>
        <w:br w:type="textWrapping"/>
        <w:t xml:space="preserve">Se tiene un MTU de 1500 bytes y un mensaje de 3000 bytes. Se necesita fragmentar en ese caso (se debería enviar dos segmentos IP). Si DF=1, ICMP responderá con ese mensaje (que es del tipo DESTINATION </w:t>
      </w:r>
      <w:r w:rsidDel="00000000" w:rsidR="00000000" w:rsidRPr="00000000">
        <w:rPr>
          <w:rFonts w:ascii="Roboto Mono" w:cs="Roboto Mono" w:eastAsia="Roboto Mono" w:hAnsi="Roboto Mono"/>
          <w:rtl w:val="0"/>
        </w:rPr>
        <w:t xml:space="preserve">UNREACHABLE</w:t>
      </w:r>
      <w:r w:rsidDel="00000000" w:rsidR="00000000" w:rsidRPr="00000000">
        <w:rPr>
          <w:rFonts w:ascii="Roboto Mono" w:cs="Roboto Mono" w:eastAsia="Roboto Mono" w:hAnsi="Roboto Mono"/>
          <w:rtl w:val="0"/>
        </w:rPr>
        <w:t xml:space="preserve">.</w:t>
      </w:r>
    </w:p>
    <w:p w:rsidR="00000000" w:rsidDel="00000000" w:rsidP="00000000" w:rsidRDefault="00000000" w:rsidRPr="00000000" w14:paraId="00000275">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6)</w:t>
      </w:r>
    </w:p>
    <w:p w:rsidR="00000000" w:rsidDel="00000000" w:rsidP="00000000" w:rsidRDefault="00000000" w:rsidRPr="00000000" w14:paraId="00000276">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3000375" cy="571500"/>
            <wp:effectExtent b="0" l="0" r="0" t="0"/>
            <wp:docPr id="25" name="image23.png"/>
            <a:graphic>
              <a:graphicData uri="http://schemas.openxmlformats.org/drawingml/2006/picture">
                <pic:pic>
                  <pic:nvPicPr>
                    <pic:cNvPr id="0" name="image23.png"/>
                    <pic:cNvPicPr preferRelativeResize="0"/>
                  </pic:nvPicPr>
                  <pic:blipFill>
                    <a:blip r:embed="rId68"/>
                    <a:srcRect b="0" l="0" r="0" t="0"/>
                    <a:stretch>
                      <a:fillRect/>
                    </a:stretch>
                  </pic:blipFill>
                  <pic:spPr>
                    <a:xfrm>
                      <a:off x="0" y="0"/>
                      <a:ext cx="300037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00" w:before="200" w:lineRule="auto"/>
        <w:rPr>
          <w:rFonts w:ascii="Roboto Mono" w:cs="Roboto Mono" w:eastAsia="Roboto Mono" w:hAnsi="Roboto Mono"/>
        </w:rPr>
      </w:pPr>
      <w:r w:rsidDel="00000000" w:rsidR="00000000" w:rsidRPr="00000000">
        <w:rPr>
          <w:rFonts w:ascii="Roboto Mono" w:cs="Roboto Mono" w:eastAsia="Roboto Mono" w:hAnsi="Roboto Mono"/>
          <w:rtl w:val="0"/>
        </w:rPr>
        <w:t xml:space="preserve">Protocolo MPLS</w:t>
      </w:r>
    </w:p>
    <w:p w:rsidR="00000000" w:rsidDel="00000000" w:rsidP="00000000" w:rsidRDefault="00000000" w:rsidRPr="00000000" w14:paraId="00000278">
      <w:pPr>
        <w:numPr>
          <w:ilvl w:val="0"/>
          <w:numId w:val="7"/>
        </w:numPr>
        <w:spacing w:after="0" w:afterAutospacing="0" w:before="200" w:lineRule="auto"/>
        <w:ind w:left="720" w:hanging="360"/>
        <w:rPr>
          <w:rFonts w:ascii="Roboto Mono" w:cs="Roboto Mono" w:eastAsia="Roboto Mono" w:hAnsi="Roboto Mono"/>
          <w:u w:val="none"/>
        </w:rPr>
      </w:pPr>
      <w:r w:rsidDel="00000000" w:rsidR="00000000" w:rsidRPr="00000000">
        <w:rPr>
          <w:rFonts w:ascii="Roboto Mono" w:cs="Roboto Mono" w:eastAsia="Roboto Mono" w:hAnsi="Roboto Mono"/>
          <w:b w:val="1"/>
          <w:rtl w:val="0"/>
        </w:rPr>
        <w:t xml:space="preserve">¿Qué es un LSR (Label Switching Router)?</w:t>
        <w:br w:type="textWrapping"/>
      </w:r>
      <w:r w:rsidDel="00000000" w:rsidR="00000000" w:rsidRPr="00000000">
        <w:rPr>
          <w:rFonts w:ascii="Roboto Mono" w:cs="Roboto Mono" w:eastAsia="Roboto Mono" w:hAnsi="Roboto Mono"/>
          <w:rtl w:val="0"/>
        </w:rPr>
        <w:t xml:space="preserve">Es un router que soporta MPLS, es decir, es capaz de entender las etiquetas MPLS y de recibir y transmitir paquetes etiquetados. Pueden ser: Ingress (reciben un paquete que no está etiquetado y le insertan una etiqueta); Egress (reciben un paquete etiquetado, le sacan la etiqueta y lo envían por un enlace de datos); Intermediate (reciben un paquete etiquetado, realizan un operación sobre él, y lo envían por el enlace correcto). Los primeros dos son </w:t>
      </w:r>
      <w:r w:rsidDel="00000000" w:rsidR="00000000" w:rsidRPr="00000000">
        <w:rPr>
          <w:rFonts w:ascii="Roboto Mono" w:cs="Roboto Mono" w:eastAsia="Roboto Mono" w:hAnsi="Roboto Mono"/>
          <w:i w:val="1"/>
          <w:rtl w:val="0"/>
        </w:rPr>
        <w:t xml:space="preserve">edge</w:t>
      </w:r>
      <w:r w:rsidDel="00000000" w:rsidR="00000000" w:rsidRPr="00000000">
        <w:rPr>
          <w:rFonts w:ascii="Roboto Mono" w:cs="Roboto Mono" w:eastAsia="Roboto Mono" w:hAnsi="Roboto Mono"/>
          <w:rtl w:val="0"/>
        </w:rPr>
        <w:t xml:space="preserve">, es decir, se encuentran al borde de la red MPLS (al comienzo y final).</w:t>
      </w:r>
    </w:p>
    <w:p w:rsidR="00000000" w:rsidDel="00000000" w:rsidP="00000000" w:rsidRDefault="00000000" w:rsidRPr="00000000" w14:paraId="00000279">
      <w:pPr>
        <w:numPr>
          <w:ilvl w:val="0"/>
          <w:numId w:val="7"/>
        </w:numPr>
        <w:spacing w:after="200" w:before="0" w:beforeAutospacing="0" w:lineRule="auto"/>
        <w:ind w:left="720" w:hanging="360"/>
        <w:rPr>
          <w:rFonts w:ascii="Roboto Mono" w:cs="Roboto Mono" w:eastAsia="Roboto Mono" w:hAnsi="Roboto Mono"/>
          <w:b w:val="1"/>
        </w:rPr>
      </w:pPr>
      <w:r w:rsidDel="00000000" w:rsidR="00000000" w:rsidRPr="00000000">
        <w:rPr>
          <w:rFonts w:ascii="Roboto Mono" w:cs="Roboto Mono" w:eastAsia="Roboto Mono" w:hAnsi="Roboto Mono"/>
          <w:b w:val="1"/>
          <w:rtl w:val="0"/>
        </w:rPr>
        <w:t xml:space="preserve">¿Qué campos contiene una etiqueta?</w:t>
      </w:r>
    </w:p>
    <w:p w:rsidR="00000000" w:rsidDel="00000000" w:rsidP="00000000" w:rsidRDefault="00000000" w:rsidRPr="00000000" w14:paraId="0000027A">
      <w:pPr>
        <w:spacing w:after="200" w:before="200" w:lineRule="auto"/>
        <w:jc w:val="center"/>
        <w:rPr>
          <w:rFonts w:ascii="Roboto Mono" w:cs="Roboto Mono" w:eastAsia="Roboto Mono" w:hAnsi="Roboto Mono"/>
        </w:rPr>
      </w:pPr>
      <w:r w:rsidDel="00000000" w:rsidR="00000000" w:rsidRPr="00000000">
        <w:rPr>
          <w:rFonts w:ascii="Roboto Slab" w:cs="Roboto Slab" w:eastAsia="Roboto Slab" w:hAnsi="Roboto Slab"/>
        </w:rPr>
        <w:drawing>
          <wp:inline distB="114300" distT="114300" distL="114300" distR="114300">
            <wp:extent cx="3881438" cy="1805320"/>
            <wp:effectExtent b="0" l="0" r="0" t="0"/>
            <wp:docPr id="52"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3881438" cy="180532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00" w:before="200" w:lineRule="auto"/>
        <w:ind w:left="0" w:firstLine="0"/>
        <w:rPr>
          <w:rFonts w:ascii="Roboto Mono" w:cs="Roboto Mono" w:eastAsia="Roboto Mono" w:hAnsi="Roboto Mono"/>
        </w:rPr>
      </w:pPr>
      <w:r w:rsidDel="00000000" w:rsidR="00000000" w:rsidRPr="00000000">
        <w:rPr>
          <w:rtl w:val="0"/>
        </w:rPr>
      </w:r>
    </w:p>
    <w:p w:rsidR="00000000" w:rsidDel="00000000" w:rsidP="00000000" w:rsidRDefault="00000000" w:rsidRPr="00000000" w14:paraId="0000027C">
      <w:pPr>
        <w:pStyle w:val="Heading1"/>
        <w:spacing w:after="200" w:before="200" w:lineRule="auto"/>
        <w:rPr/>
      </w:pPr>
      <w:bookmarkStart w:colFirst="0" w:colLast="0" w:name="_gbncqksj2hoq" w:id="7"/>
      <w:bookmarkEnd w:id="7"/>
      <w:r w:rsidDel="00000000" w:rsidR="00000000" w:rsidRPr="00000000">
        <w:rPr>
          <w:rtl w:val="0"/>
        </w:rPr>
        <w:t xml:space="preserve">3-8-2022 (KOVAL)</w:t>
      </w:r>
    </w:p>
    <w:p w:rsidR="00000000" w:rsidDel="00000000" w:rsidP="00000000" w:rsidRDefault="00000000" w:rsidRPr="00000000" w14:paraId="0000027D">
      <w:pPr>
        <w:spacing w:after="200" w:before="200" w:lineRule="auto"/>
        <w:rPr/>
      </w:pPr>
      <w:hyperlink r:id="rId69">
        <w:r w:rsidDel="00000000" w:rsidR="00000000" w:rsidRPr="00000000">
          <w:rPr>
            <w:color w:val="1155cc"/>
            <w:sz w:val="22"/>
            <w:szCs w:val="22"/>
            <w:u w:val="single"/>
            <w:rtl w:val="0"/>
          </w:rPr>
          <w:t xml:space="preserve">https://www.utnianos.com.ar/foro/tema-aporte-redes-finales-agosto-y-septiembre-2022</w:t>
        </w:r>
      </w:hyperlink>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1) </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NO SE VE NADA</w:t>
      </w:r>
    </w:p>
    <w:p w:rsidR="00000000" w:rsidDel="00000000" w:rsidP="00000000" w:rsidRDefault="00000000" w:rsidRPr="00000000" w14:paraId="00000281">
      <w:pPr>
        <w:rPr/>
      </w:pPr>
      <w:r w:rsidDel="00000000" w:rsidR="00000000" w:rsidRPr="00000000">
        <w:rPr/>
        <w:drawing>
          <wp:inline distB="114300" distT="114300" distL="114300" distR="114300">
            <wp:extent cx="5731200" cy="2044700"/>
            <wp:effectExtent b="0" l="0" r="0" t="0"/>
            <wp:docPr id="16" name="image15.png"/>
            <a:graphic>
              <a:graphicData uri="http://schemas.openxmlformats.org/drawingml/2006/picture">
                <pic:pic>
                  <pic:nvPicPr>
                    <pic:cNvPr id="0" name="image15.png"/>
                    <pic:cNvPicPr preferRelativeResize="0"/>
                  </pic:nvPicPr>
                  <pic:blipFill>
                    <a:blip r:embed="rId70"/>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numPr>
          <w:ilvl w:val="0"/>
          <w:numId w:val="13"/>
        </w:numPr>
        <w:ind w:left="720" w:hanging="360"/>
        <w:rPr>
          <w:u w:val="none"/>
        </w:rPr>
      </w:pPr>
      <w:r w:rsidDel="00000000" w:rsidR="00000000" w:rsidRPr="00000000">
        <w:rPr>
          <w:rtl w:val="0"/>
        </w:rPr>
        <w:t xml:space="preserve">En el último segmento se ve SEQ=7030 (?) y ACK=1730. Esto indica que el server está mandando a partir del byte 7030 y confirmando la recepción hasta el byte 1730. Por lo tanto, se intercambiaron 7030 + 1730 = 8760 bytes.</w:t>
      </w:r>
    </w:p>
    <w:p w:rsidR="00000000" w:rsidDel="00000000" w:rsidP="00000000" w:rsidRDefault="00000000" w:rsidRPr="00000000" w14:paraId="00000284">
      <w:pPr>
        <w:numPr>
          <w:ilvl w:val="0"/>
          <w:numId w:val="13"/>
        </w:numPr>
        <w:ind w:left="720" w:hanging="360"/>
        <w:rPr>
          <w:u w:val="none"/>
        </w:rPr>
      </w:pPr>
      <w:r w:rsidDel="00000000" w:rsidR="00000000" w:rsidRPr="00000000">
        <w:rPr>
          <w:rtl w:val="0"/>
        </w:rPr>
        <w:t xml:space="preserve">El cliente envía la SEQ=1477 y el server contesta con el ACK=1738 =&gt; 1738-1477= 261B</w:t>
      </w:r>
    </w:p>
    <w:p w:rsidR="00000000" w:rsidDel="00000000" w:rsidP="00000000" w:rsidRDefault="00000000" w:rsidRPr="00000000" w14:paraId="00000285">
      <w:pPr>
        <w:numPr>
          <w:ilvl w:val="0"/>
          <w:numId w:val="13"/>
        </w:numPr>
        <w:ind w:left="720" w:hanging="360"/>
        <w:rPr>
          <w:u w:val="none"/>
        </w:rPr>
      </w:pPr>
      <w:r w:rsidDel="00000000" w:rsidR="00000000" w:rsidRPr="00000000">
        <w:rPr>
          <w:rtl w:val="0"/>
        </w:rPr>
        <w:t xml:space="preserve">El puerto 443 es un puerto bien conocido (HTTPS), por lo que el otro proceso es el cliente. Por lo tanto, 58769 es quien comienza la conexión.</w:t>
      </w:r>
    </w:p>
    <w:p w:rsidR="00000000" w:rsidDel="00000000" w:rsidP="00000000" w:rsidRDefault="00000000" w:rsidRPr="00000000" w14:paraId="00000286">
      <w:pPr>
        <w:numPr>
          <w:ilvl w:val="0"/>
          <w:numId w:val="13"/>
        </w:numPr>
        <w:ind w:left="720" w:hanging="360"/>
        <w:rPr>
          <w:u w:val="none"/>
        </w:rPr>
      </w:pPr>
      <w:r w:rsidDel="00000000" w:rsidR="00000000" w:rsidRPr="00000000">
        <w:rPr>
          <w:rtl w:val="0"/>
        </w:rPr>
        <w:t xml:space="preserve">7030</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t xml:space="preserve">2)</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5731200" cy="1231900"/>
            <wp:effectExtent b="0" l="0" r="0" t="0"/>
            <wp:docPr id="2"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rFonts w:ascii="Roboto Mono" w:cs="Roboto Mono" w:eastAsia="Roboto Mono" w:hAnsi="Roboto Mono"/>
        </w:rPr>
      </w:pPr>
      <w:r w:rsidDel="00000000" w:rsidR="00000000" w:rsidRPr="00000000">
        <w:rPr>
          <w:rFonts w:ascii="Roboto Mono" w:cs="Roboto Mono" w:eastAsia="Roboto Mono" w:hAnsi="Roboto Mono"/>
          <w:rtl w:val="0"/>
        </w:rPr>
        <w:t xml:space="preserve">DIR MAC DESTINO = 3C F0 11 34 C5 92</w:t>
      </w:r>
    </w:p>
    <w:p w:rsidR="00000000" w:rsidDel="00000000" w:rsidP="00000000" w:rsidRDefault="00000000" w:rsidRPr="00000000" w14:paraId="0000028D">
      <w:pPr>
        <w:rPr>
          <w:rFonts w:ascii="Roboto Mono" w:cs="Roboto Mono" w:eastAsia="Roboto Mono" w:hAnsi="Roboto Mono"/>
        </w:rPr>
      </w:pPr>
      <w:r w:rsidDel="00000000" w:rsidR="00000000" w:rsidRPr="00000000">
        <w:rPr>
          <w:rFonts w:ascii="Roboto Mono" w:cs="Roboto Mono" w:eastAsia="Roboto Mono" w:hAnsi="Roboto Mono"/>
          <w:rtl w:val="0"/>
        </w:rPr>
        <w:t xml:space="preserve">DIR MAC ORIGEN   = 60 99 61 F7 CC EF</w:t>
      </w:r>
    </w:p>
    <w:p w:rsidR="00000000" w:rsidDel="00000000" w:rsidP="00000000" w:rsidRDefault="00000000" w:rsidRPr="00000000" w14:paraId="0000028E">
      <w:pPr>
        <w:rPr>
          <w:rFonts w:ascii="Roboto Mono" w:cs="Roboto Mono" w:eastAsia="Roboto Mono" w:hAnsi="Roboto Mono"/>
        </w:rPr>
      </w:pPr>
      <w:r w:rsidDel="00000000" w:rsidR="00000000" w:rsidRPr="00000000">
        <w:rPr>
          <w:rFonts w:ascii="Roboto Mono" w:cs="Roboto Mono" w:eastAsia="Roboto Mono" w:hAnsi="Roboto Mono"/>
          <w:rtl w:val="0"/>
        </w:rPr>
        <w:t xml:space="preserve">ETHERTYPE</w:t>
        <w:tab/>
        <w:t xml:space="preserve">          = 08 00 (IPv4)</w:t>
      </w:r>
    </w:p>
    <w:p w:rsidR="00000000" w:rsidDel="00000000" w:rsidP="00000000" w:rsidRDefault="00000000" w:rsidRPr="00000000" w14:paraId="0000028F">
      <w:pPr>
        <w:rPr>
          <w:rFonts w:ascii="Roboto Mono" w:cs="Roboto Mono" w:eastAsia="Roboto Mono" w:hAnsi="Roboto Mono"/>
        </w:rPr>
      </w:pPr>
      <w:r w:rsidDel="00000000" w:rsidR="00000000" w:rsidRPr="00000000">
        <w:rPr>
          <w:rFonts w:ascii="Roboto Mono" w:cs="Roboto Mono" w:eastAsia="Roboto Mono" w:hAnsi="Roboto Mono"/>
          <w:rtl w:val="0"/>
        </w:rPr>
        <w:t xml:space="preserve">--- IP ---</w:t>
      </w:r>
    </w:p>
    <w:p w:rsidR="00000000" w:rsidDel="00000000" w:rsidP="00000000" w:rsidRDefault="00000000" w:rsidRPr="00000000" w14:paraId="00000290">
      <w:pPr>
        <w:rPr>
          <w:rFonts w:ascii="Roboto Mono" w:cs="Roboto Mono" w:eastAsia="Roboto Mono" w:hAnsi="Roboto Mono"/>
        </w:rPr>
      </w:pPr>
      <w:r w:rsidDel="00000000" w:rsidR="00000000" w:rsidRPr="00000000">
        <w:rPr>
          <w:rFonts w:ascii="Roboto Mono" w:cs="Roboto Mono" w:eastAsia="Roboto Mono" w:hAnsi="Roboto Mono"/>
          <w:rtl w:val="0"/>
        </w:rPr>
        <w:t xml:space="preserve">VERSION = 4</w:t>
      </w:r>
    </w:p>
    <w:p w:rsidR="00000000" w:rsidDel="00000000" w:rsidP="00000000" w:rsidRDefault="00000000" w:rsidRPr="00000000" w14:paraId="00000291">
      <w:pPr>
        <w:rPr>
          <w:rFonts w:ascii="Roboto Mono" w:cs="Roboto Mono" w:eastAsia="Roboto Mono" w:hAnsi="Roboto Mono"/>
        </w:rPr>
      </w:pPr>
      <w:r w:rsidDel="00000000" w:rsidR="00000000" w:rsidRPr="00000000">
        <w:rPr>
          <w:rFonts w:ascii="Roboto Mono" w:cs="Roboto Mono" w:eastAsia="Roboto Mono" w:hAnsi="Roboto Mono"/>
          <w:rtl w:val="0"/>
        </w:rPr>
        <w:t xml:space="preserve">IHL = 5</w:t>
      </w:r>
    </w:p>
    <w:p w:rsidR="00000000" w:rsidDel="00000000" w:rsidP="00000000" w:rsidRDefault="00000000" w:rsidRPr="00000000" w14:paraId="00000292">
      <w:pPr>
        <w:rPr>
          <w:rFonts w:ascii="Roboto Mono" w:cs="Roboto Mono" w:eastAsia="Roboto Mono" w:hAnsi="Roboto Mono"/>
        </w:rPr>
      </w:pPr>
      <w:r w:rsidDel="00000000" w:rsidR="00000000" w:rsidRPr="00000000">
        <w:rPr>
          <w:rFonts w:ascii="Roboto Mono" w:cs="Roboto Mono" w:eastAsia="Roboto Mono" w:hAnsi="Roboto Mono"/>
          <w:rtl w:val="0"/>
        </w:rPr>
        <w:t xml:space="preserve">TOS = 00</w:t>
      </w:r>
    </w:p>
    <w:p w:rsidR="00000000" w:rsidDel="00000000" w:rsidP="00000000" w:rsidRDefault="00000000" w:rsidRPr="00000000" w14:paraId="00000293">
      <w:pPr>
        <w:rPr>
          <w:rFonts w:ascii="Roboto Mono" w:cs="Roboto Mono" w:eastAsia="Roboto Mono" w:hAnsi="Roboto Mono"/>
        </w:rPr>
      </w:pPr>
      <w:r w:rsidDel="00000000" w:rsidR="00000000" w:rsidRPr="00000000">
        <w:rPr>
          <w:rFonts w:ascii="Roboto Mono" w:cs="Roboto Mono" w:eastAsia="Roboto Mono" w:hAnsi="Roboto Mono"/>
          <w:rtl w:val="0"/>
        </w:rPr>
        <w:t xml:space="preserve">TOTAL LENGTH = 04 8C</w:t>
      </w:r>
    </w:p>
    <w:p w:rsidR="00000000" w:rsidDel="00000000" w:rsidP="00000000" w:rsidRDefault="00000000" w:rsidRPr="00000000" w14:paraId="00000294">
      <w:pPr>
        <w:rPr>
          <w:rFonts w:ascii="Roboto Mono" w:cs="Roboto Mono" w:eastAsia="Roboto Mono" w:hAnsi="Roboto Mono"/>
        </w:rPr>
      </w:pPr>
      <w:r w:rsidDel="00000000" w:rsidR="00000000" w:rsidRPr="00000000">
        <w:rPr>
          <w:rFonts w:ascii="Roboto Mono" w:cs="Roboto Mono" w:eastAsia="Roboto Mono" w:hAnsi="Roboto Mono"/>
          <w:rtl w:val="0"/>
        </w:rPr>
        <w:t xml:space="preserve">IDENTIFIER = 75 94</w:t>
      </w:r>
    </w:p>
    <w:p w:rsidR="00000000" w:rsidDel="00000000" w:rsidP="00000000" w:rsidRDefault="00000000" w:rsidRPr="00000000" w14:paraId="00000295">
      <w:pPr>
        <w:rPr>
          <w:rFonts w:ascii="Roboto Mono" w:cs="Roboto Mono" w:eastAsia="Roboto Mono" w:hAnsi="Roboto Mono"/>
        </w:rPr>
      </w:pPr>
      <w:r w:rsidDel="00000000" w:rsidR="00000000" w:rsidRPr="00000000">
        <w:rPr>
          <w:rFonts w:ascii="Roboto Mono" w:cs="Roboto Mono" w:eastAsia="Roboto Mono" w:hAnsi="Roboto Mono"/>
          <w:rtl w:val="0"/>
        </w:rPr>
        <w:t xml:space="preserve">FLAGS + FRAGMENT OFFSET = 40 00</w:t>
      </w:r>
    </w:p>
    <w:p w:rsidR="00000000" w:rsidDel="00000000" w:rsidP="00000000" w:rsidRDefault="00000000" w:rsidRPr="00000000" w14:paraId="00000296">
      <w:pPr>
        <w:rPr>
          <w:rFonts w:ascii="Roboto Mono" w:cs="Roboto Mono" w:eastAsia="Roboto Mono" w:hAnsi="Roboto Mono"/>
        </w:rPr>
      </w:pPr>
      <w:r w:rsidDel="00000000" w:rsidR="00000000" w:rsidRPr="00000000">
        <w:rPr>
          <w:rFonts w:ascii="Roboto Mono" w:cs="Roboto Mono" w:eastAsia="Roboto Mono" w:hAnsi="Roboto Mono"/>
          <w:rtl w:val="0"/>
        </w:rPr>
        <w:t xml:space="preserve">TTL = 6F</w:t>
      </w:r>
    </w:p>
    <w:p w:rsidR="00000000" w:rsidDel="00000000" w:rsidP="00000000" w:rsidRDefault="00000000" w:rsidRPr="00000000" w14:paraId="00000297">
      <w:pPr>
        <w:rPr/>
      </w:pPr>
      <w:r w:rsidDel="00000000" w:rsidR="00000000" w:rsidRPr="00000000">
        <w:rPr>
          <w:rtl w:val="0"/>
        </w:rPr>
        <w:t xml:space="preserve">PROTOCOL = 06 (TCP)</w:t>
      </w:r>
    </w:p>
    <w:p w:rsidR="00000000" w:rsidDel="00000000" w:rsidP="00000000" w:rsidRDefault="00000000" w:rsidRPr="00000000" w14:paraId="00000298">
      <w:pPr>
        <w:rPr>
          <w:rFonts w:ascii="Roboto Mono" w:cs="Roboto Mono" w:eastAsia="Roboto Mono" w:hAnsi="Roboto Mono"/>
        </w:rPr>
      </w:pPr>
      <w:r w:rsidDel="00000000" w:rsidR="00000000" w:rsidRPr="00000000">
        <w:rPr>
          <w:rFonts w:ascii="Roboto Mono" w:cs="Roboto Mono" w:eastAsia="Roboto Mono" w:hAnsi="Roboto Mono"/>
          <w:rtl w:val="0"/>
        </w:rPr>
        <w:t xml:space="preserve">CHECKSUM = 51 D1</w:t>
      </w:r>
    </w:p>
    <w:p w:rsidR="00000000" w:rsidDel="00000000" w:rsidP="00000000" w:rsidRDefault="00000000" w:rsidRPr="00000000" w14:paraId="00000299">
      <w:pPr>
        <w:rPr/>
      </w:pPr>
      <w:r w:rsidDel="00000000" w:rsidR="00000000" w:rsidRPr="00000000">
        <w:rPr>
          <w:rtl w:val="0"/>
        </w:rPr>
        <w:t xml:space="preserve">DIR ORIGEN= 34 72 4A DE = 52.114.74.22</w:t>
      </w:r>
    </w:p>
    <w:p w:rsidR="00000000" w:rsidDel="00000000" w:rsidP="00000000" w:rsidRDefault="00000000" w:rsidRPr="00000000" w14:paraId="0000029A">
      <w:pPr>
        <w:rPr/>
      </w:pPr>
      <w:r w:rsidDel="00000000" w:rsidR="00000000" w:rsidRPr="00000000">
        <w:rPr>
          <w:rtl w:val="0"/>
        </w:rPr>
        <w:t xml:space="preserve">DIR DESTINO= C0 A8 00 0E</w:t>
      </w:r>
    </w:p>
    <w:p w:rsidR="00000000" w:rsidDel="00000000" w:rsidP="00000000" w:rsidRDefault="00000000" w:rsidRPr="00000000" w14:paraId="0000029B">
      <w:pPr>
        <w:rPr/>
      </w:pPr>
      <w:r w:rsidDel="00000000" w:rsidR="00000000" w:rsidRPr="00000000">
        <w:rPr>
          <w:rtl w:val="0"/>
        </w:rPr>
        <w:t xml:space="preserve">--- TCP ---</w:t>
      </w:r>
    </w:p>
    <w:p w:rsidR="00000000" w:rsidDel="00000000" w:rsidP="00000000" w:rsidRDefault="00000000" w:rsidRPr="00000000" w14:paraId="0000029C">
      <w:pPr>
        <w:rPr/>
      </w:pPr>
      <w:r w:rsidDel="00000000" w:rsidR="00000000" w:rsidRPr="00000000">
        <w:rPr>
          <w:rtl w:val="0"/>
        </w:rPr>
        <w:t xml:space="preserve">PUERTO ORIGEN = 01 BB = 443 (HTTPS) =&gt; Es el server</w:t>
      </w:r>
    </w:p>
    <w:p w:rsidR="00000000" w:rsidDel="00000000" w:rsidP="00000000" w:rsidRDefault="00000000" w:rsidRPr="00000000" w14:paraId="0000029D">
      <w:pPr>
        <w:rPr/>
      </w:pPr>
      <w:r w:rsidDel="00000000" w:rsidR="00000000" w:rsidRPr="00000000">
        <w:rPr>
          <w:rtl w:val="0"/>
        </w:rPr>
        <w:t xml:space="preserve">PUERTO DESTINO =  E5 91</w:t>
      </w:r>
    </w:p>
    <w:p w:rsidR="00000000" w:rsidDel="00000000" w:rsidP="00000000" w:rsidRDefault="00000000" w:rsidRPr="00000000" w14:paraId="0000029E">
      <w:pPr>
        <w:rPr/>
      </w:pPr>
      <w:r w:rsidDel="00000000" w:rsidR="00000000" w:rsidRPr="00000000">
        <w:rPr>
          <w:rtl w:val="0"/>
        </w:rPr>
        <w:t xml:space="preserve"> </w:t>
      </w:r>
    </w:p>
    <w:p w:rsidR="00000000" w:rsidDel="00000000" w:rsidP="00000000" w:rsidRDefault="00000000" w:rsidRPr="00000000" w14:paraId="0000029F">
      <w:pPr>
        <w:rPr/>
      </w:pPr>
      <w:r w:rsidDel="00000000" w:rsidR="00000000" w:rsidRPr="00000000">
        <w:rPr>
          <w:rtl w:val="0"/>
        </w:rPr>
        <w:t xml:space="preserve">3)</w:t>
      </w:r>
    </w:p>
    <w:p w:rsidR="00000000" w:rsidDel="00000000" w:rsidP="00000000" w:rsidRDefault="00000000" w:rsidRPr="00000000" w14:paraId="000002A0">
      <w:pPr>
        <w:rPr/>
      </w:pPr>
      <w:r w:rsidDel="00000000" w:rsidR="00000000" w:rsidRPr="00000000">
        <w:rPr/>
        <w:drawing>
          <wp:inline distB="114300" distT="114300" distL="114300" distR="114300">
            <wp:extent cx="5731200" cy="1219200"/>
            <wp:effectExtent b="0" l="0" r="0" t="0"/>
            <wp:docPr id="18"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CLASE A =&gt; 0.0.0.0 a 127.255.255.255 (/8)</w:t>
      </w:r>
    </w:p>
    <w:p w:rsidR="00000000" w:rsidDel="00000000" w:rsidP="00000000" w:rsidRDefault="00000000" w:rsidRPr="00000000" w14:paraId="000002A3">
      <w:pPr>
        <w:rPr/>
      </w:pPr>
      <w:r w:rsidDel="00000000" w:rsidR="00000000" w:rsidRPr="00000000">
        <w:rPr>
          <w:rtl w:val="0"/>
        </w:rPr>
        <w:t xml:space="preserve">Si se emplean 11 bits para la subred, la nueva máscara va a quedar de /19 (8 bits para la red, 11 para la subred y 13 para el host)</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t xml:space="preserve">Hosts = 2**13 - 2= 8192 - 2= 8190</w:t>
      </w:r>
    </w:p>
    <w:p w:rsidR="00000000" w:rsidDel="00000000" w:rsidP="00000000" w:rsidRDefault="00000000" w:rsidRPr="00000000" w14:paraId="000002A6">
      <w:pPr>
        <w:rPr/>
      </w:pPr>
      <w:r w:rsidDel="00000000" w:rsidR="00000000" w:rsidRPr="00000000">
        <w:rPr>
          <w:rtl w:val="0"/>
        </w:rPr>
        <w:t xml:space="preserve">Saltos = 8192/256 = 32 (esto representa los saltos en el tercer octeto)</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(VER DE RESOLVERLO MEDIANTE EL MÉTODO DE LOS SALTOS, NO CON BINARIO)</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numPr>
          <w:ilvl w:val="0"/>
          <w:numId w:val="5"/>
        </w:numPr>
        <w:ind w:left="720" w:hanging="360"/>
        <w:rPr>
          <w:u w:val="none"/>
        </w:rPr>
      </w:pPr>
      <w:r w:rsidDel="00000000" w:rsidR="00000000" w:rsidRPr="00000000">
        <w:rPr>
          <w:rtl w:val="0"/>
        </w:rPr>
        <w:t xml:space="preserve">255.255.224.0</w:t>
      </w:r>
    </w:p>
    <w:p w:rsidR="00000000" w:rsidDel="00000000" w:rsidP="00000000" w:rsidRDefault="00000000" w:rsidRPr="00000000" w14:paraId="000002AC">
      <w:pPr>
        <w:numPr>
          <w:ilvl w:val="0"/>
          <w:numId w:val="5"/>
        </w:numPr>
        <w:ind w:left="720" w:hanging="360"/>
        <w:rPr>
          <w:u w:val="none"/>
        </w:rPr>
      </w:pPr>
      <w:r w:rsidDel="00000000" w:rsidR="00000000" w:rsidRPr="00000000">
        <w:rPr>
          <w:rtl w:val="0"/>
        </w:rPr>
        <w:t xml:space="preserve">2**11 = 2048</w:t>
      </w:r>
    </w:p>
    <w:p w:rsidR="00000000" w:rsidDel="00000000" w:rsidP="00000000" w:rsidRDefault="00000000" w:rsidRPr="00000000" w14:paraId="000002AD">
      <w:pPr>
        <w:numPr>
          <w:ilvl w:val="0"/>
          <w:numId w:val="5"/>
        </w:numPr>
        <w:ind w:left="720" w:hanging="360"/>
        <w:rPr>
          <w:u w:val="none"/>
        </w:rPr>
      </w:pPr>
      <w:r w:rsidDel="00000000" w:rsidR="00000000" w:rsidRPr="00000000">
        <w:rPr>
          <w:rtl w:val="0"/>
        </w:rPr>
        <w:t xml:space="preserve">La primera subred es X.0.0.0. </w:t>
        <w:br w:type="textWrapping"/>
        <w:t xml:space="preserve">La subred 160 tendría el ID=159 (comienza en 0).</w:t>
        <w:br w:type="textWrapping"/>
        <w:t xml:space="preserve">El host 261 se representa tal cual (todos 0s está reservado para la dirección de red y todos 1s para broadcast).</w:t>
        <w:br w:type="textWrapping"/>
        <w:t xml:space="preserve"> </w:t>
        <w:br w:type="textWrapping"/>
        <w:t xml:space="preserve">159 = 00010011111</w:t>
        <w:br w:type="textWrapping"/>
        <w:t xml:space="preserve">261 = 0000100000101</w:t>
        <w:br w:type="textWrapping"/>
        <w:br w:type="textWrapping"/>
        <w:t xml:space="preserve">Juntando todo</w:t>
        <w:br w:type="textWrapping"/>
        <w:br w:type="textWrapping"/>
      </w:r>
      <w:r w:rsidDel="00000000" w:rsidR="00000000" w:rsidRPr="00000000">
        <w:rPr>
          <w:shd w:fill="fff2cc" w:val="clear"/>
          <w:rtl w:val="0"/>
        </w:rPr>
        <w:t xml:space="preserve">XXXXXXXX</w:t>
      </w:r>
      <w:r w:rsidDel="00000000" w:rsidR="00000000" w:rsidRPr="00000000">
        <w:rPr>
          <w:rtl w:val="0"/>
        </w:rPr>
        <w:t xml:space="preserve">.</w:t>
      </w:r>
      <w:r w:rsidDel="00000000" w:rsidR="00000000" w:rsidRPr="00000000">
        <w:rPr>
          <w:shd w:fill="d9ead3" w:val="clear"/>
          <w:rtl w:val="0"/>
        </w:rPr>
        <w:t xml:space="preserve">00010011.111</w:t>
      </w:r>
      <w:r w:rsidDel="00000000" w:rsidR="00000000" w:rsidRPr="00000000">
        <w:rPr>
          <w:shd w:fill="cfe2f3" w:val="clear"/>
          <w:rtl w:val="0"/>
        </w:rPr>
        <w:t xml:space="preserve">00001.00000101 </w:t>
      </w:r>
      <w:r w:rsidDel="00000000" w:rsidR="00000000" w:rsidRPr="00000000">
        <w:rPr>
          <w:rtl w:val="0"/>
        </w:rPr>
        <w:t xml:space="preserve">=&gt; X.19.225.5</w:t>
      </w:r>
    </w:p>
    <w:p w:rsidR="00000000" w:rsidDel="00000000" w:rsidP="00000000" w:rsidRDefault="00000000" w:rsidRPr="00000000" w14:paraId="000002AE">
      <w:pPr>
        <w:numPr>
          <w:ilvl w:val="0"/>
          <w:numId w:val="5"/>
        </w:numPr>
        <w:ind w:left="720" w:hanging="360"/>
        <w:rPr>
          <w:u w:val="none"/>
        </w:rPr>
      </w:pPr>
      <w:r w:rsidDel="00000000" w:rsidR="00000000" w:rsidRPr="00000000">
        <w:rPr>
          <w:rtl w:val="0"/>
        </w:rPr>
        <w:t xml:space="preserve">169 = 10101001</w:t>
        <w:br w:type="textWrapping"/>
        <w:t xml:space="preserve">XXXXXXXX.</w:t>
      </w:r>
      <w:r w:rsidDel="00000000" w:rsidR="00000000" w:rsidRPr="00000000">
        <w:rPr>
          <w:shd w:fill="d9ead3" w:val="clear"/>
          <w:rtl w:val="0"/>
        </w:rPr>
        <w:t xml:space="preserve">00010101.001</w:t>
      </w:r>
      <w:r w:rsidDel="00000000" w:rsidR="00000000" w:rsidRPr="00000000">
        <w:rPr>
          <w:shd w:fill="c9daf8" w:val="clear"/>
          <w:rtl w:val="0"/>
        </w:rPr>
        <w:t xml:space="preserve">00000.00000000 </w:t>
      </w:r>
      <w:r w:rsidDel="00000000" w:rsidR="00000000" w:rsidRPr="00000000">
        <w:rPr>
          <w:rtl w:val="0"/>
        </w:rPr>
        <w:t xml:space="preserve">=&gt; X.21.32.0</w:t>
        <w:br w:type="textWrapping"/>
        <w:t xml:space="preserve">Network= X.21.32.0</w:t>
        <w:br w:type="textWrapping"/>
        <w:t xml:space="preserve">Broadcast= X.21.63.255</w:t>
        <w:br w:type="textWrapping"/>
        <w:t xml:space="preserve">First= X.31.32.1 </w:t>
      </w:r>
      <w:r w:rsidDel="00000000" w:rsidR="00000000" w:rsidRPr="00000000">
        <w:rPr>
          <w:shd w:fill="cfe2f3" w:val="clear"/>
          <w:rtl w:val="0"/>
        </w:rPr>
        <w:br w:type="textWrapping"/>
      </w:r>
      <w:r w:rsidDel="00000000" w:rsidR="00000000" w:rsidRPr="00000000">
        <w:rPr>
          <w:rtl w:val="0"/>
        </w:rPr>
        <w:t xml:space="preserve"> </w:t>
      </w:r>
    </w:p>
    <w:p w:rsidR="00000000" w:rsidDel="00000000" w:rsidP="00000000" w:rsidRDefault="00000000" w:rsidRPr="00000000" w14:paraId="000002AF">
      <w:pPr>
        <w:rPr/>
      </w:pPr>
      <w:r w:rsidDel="00000000" w:rsidR="00000000" w:rsidRPr="00000000">
        <w:rPr>
          <w:rtl w:val="0"/>
        </w:rPr>
        <w:t xml:space="preserve">4) IP</w:t>
      </w:r>
    </w:p>
    <w:p w:rsidR="00000000" w:rsidDel="00000000" w:rsidP="00000000" w:rsidRDefault="00000000" w:rsidRPr="00000000" w14:paraId="000002B0">
      <w:pPr>
        <w:rPr/>
      </w:pPr>
      <w:r w:rsidDel="00000000" w:rsidR="00000000" w:rsidRPr="00000000">
        <w:rPr/>
        <w:drawing>
          <wp:inline distB="114300" distT="114300" distL="114300" distR="114300">
            <wp:extent cx="5731200" cy="901700"/>
            <wp:effectExtent b="0" l="0" r="0" t="0"/>
            <wp:docPr id="34" name="image34.png"/>
            <a:graphic>
              <a:graphicData uri="http://schemas.openxmlformats.org/drawingml/2006/picture">
                <pic:pic>
                  <pic:nvPicPr>
                    <pic:cNvPr id="0" name="image34.png"/>
                    <pic:cNvPicPr preferRelativeResize="0"/>
                  </pic:nvPicPr>
                  <pic:blipFill>
                    <a:blip r:embed="rId73"/>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numPr>
          <w:ilvl w:val="0"/>
          <w:numId w:val="14"/>
        </w:numPr>
        <w:ind w:left="720" w:hanging="360"/>
        <w:rPr>
          <w:u w:val="none"/>
        </w:rPr>
      </w:pPr>
      <w:r w:rsidDel="00000000" w:rsidR="00000000" w:rsidRPr="00000000">
        <w:rPr>
          <w:b w:val="1"/>
          <w:rtl w:val="0"/>
        </w:rPr>
        <w:t xml:space="preserve">¿Cuál es la función del protocolo ICMP? Indique 3 mensajes del protocolo.</w:t>
      </w:r>
      <w:r w:rsidDel="00000000" w:rsidR="00000000" w:rsidRPr="00000000">
        <w:rPr>
          <w:rtl w:val="0"/>
        </w:rPr>
        <w:br w:type="textWrapping"/>
        <w:t xml:space="preserve">Proporciona un medio para transferir mensajes desde los dispositivos de encaminamiento y otros computadores a un computador. Proporciona feedback sobre problemas del entorno de comunicación. ICMP es un usuario de IP.</w:t>
        <w:br w:type="textWrapping"/>
        <w:t xml:space="preserve">Destination Unreachable; Echo Replay; Time exceeded.</w:t>
      </w:r>
    </w:p>
    <w:p w:rsidR="00000000" w:rsidDel="00000000" w:rsidP="00000000" w:rsidRDefault="00000000" w:rsidRPr="00000000" w14:paraId="000002B3">
      <w:pPr>
        <w:numPr>
          <w:ilvl w:val="0"/>
          <w:numId w:val="14"/>
        </w:numPr>
        <w:ind w:left="720" w:hanging="360"/>
        <w:rPr>
          <w:b w:val="1"/>
        </w:rPr>
      </w:pPr>
      <w:r w:rsidDel="00000000" w:rsidR="00000000" w:rsidRPr="00000000">
        <w:rPr>
          <w:b w:val="1"/>
          <w:rtl w:val="0"/>
        </w:rPr>
        <w:t xml:space="preserve">¿Qué es una dirección clase D? ¿Para qué servicio se utiliza?</w:t>
        <w:br w:type="textWrapping"/>
      </w:r>
      <w:r w:rsidDel="00000000" w:rsidR="00000000" w:rsidRPr="00000000">
        <w:rPr>
          <w:rtl w:val="0"/>
        </w:rPr>
        <w:t xml:space="preserve">Son direcciones IP reservadas (224.0.0.0 - 239.255.255.255) para multidifusión.</w:t>
      </w:r>
    </w:p>
    <w:p w:rsidR="00000000" w:rsidDel="00000000" w:rsidP="00000000" w:rsidRDefault="00000000" w:rsidRPr="00000000" w14:paraId="000002B4">
      <w:pPr>
        <w:numPr>
          <w:ilvl w:val="0"/>
          <w:numId w:val="14"/>
        </w:numPr>
        <w:ind w:left="720" w:hanging="360"/>
        <w:rPr>
          <w:u w:val="none"/>
        </w:rPr>
      </w:pPr>
      <w:r w:rsidDel="00000000" w:rsidR="00000000" w:rsidRPr="00000000">
        <w:rPr>
          <w:b w:val="1"/>
          <w:rtl w:val="0"/>
        </w:rPr>
        <w:t xml:space="preserve">Explique la función del campo Desplazamiento/Offset de la cabecera.</w:t>
      </w:r>
      <w:r w:rsidDel="00000000" w:rsidR="00000000" w:rsidRPr="00000000">
        <w:rPr>
          <w:rtl w:val="0"/>
        </w:rPr>
        <w:br w:type="textWrapping"/>
        <w:t xml:space="preserve">Indica dónde se sitúa el fragmento dentro del datagrama original, medido en unidades de 64 bits. </w:t>
      </w:r>
    </w:p>
    <w:p w:rsidR="00000000" w:rsidDel="00000000" w:rsidP="00000000" w:rsidRDefault="00000000" w:rsidRPr="00000000" w14:paraId="000002B5">
      <w:pPr>
        <w:ind w:left="0" w:firstLine="0"/>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t xml:space="preserve">5) MPLS</w:t>
      </w:r>
    </w:p>
    <w:p w:rsidR="00000000" w:rsidDel="00000000" w:rsidP="00000000" w:rsidRDefault="00000000" w:rsidRPr="00000000" w14:paraId="000002B7">
      <w:pPr>
        <w:rPr/>
      </w:pPr>
      <w:r w:rsidDel="00000000" w:rsidR="00000000" w:rsidRPr="00000000">
        <w:rPr/>
        <w:drawing>
          <wp:inline distB="114300" distT="114300" distL="114300" distR="114300">
            <wp:extent cx="5731200" cy="749300"/>
            <wp:effectExtent b="0" l="0" r="0" t="0"/>
            <wp:docPr id="29"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numPr>
          <w:ilvl w:val="0"/>
          <w:numId w:val="1"/>
        </w:numPr>
        <w:ind w:left="720" w:hanging="360"/>
        <w:rPr>
          <w:rFonts w:ascii="Arial" w:cs="Arial" w:eastAsia="Arial" w:hAnsi="Arial"/>
        </w:rPr>
      </w:pPr>
      <w:r w:rsidDel="00000000" w:rsidR="00000000" w:rsidRPr="00000000">
        <w:rPr>
          <w:b w:val="1"/>
          <w:rtl w:val="0"/>
        </w:rPr>
        <w:t xml:space="preserve">¿Qué dispositivos son los encargados de insertar y retirar las etiquetas?</w:t>
        <w:br w:type="textWrapping"/>
      </w:r>
      <w:r w:rsidDel="00000000" w:rsidR="00000000" w:rsidRPr="00000000">
        <w:rPr>
          <w:rtl w:val="0"/>
        </w:rPr>
        <w:t xml:space="preserve">Los LSRs (Label switch router), es decir, routers que soportan MPLS: entienden la etiqueta y pueden recibir y reenviar paquetes etiquetados. </w:t>
      </w:r>
    </w:p>
    <w:p w:rsidR="00000000" w:rsidDel="00000000" w:rsidP="00000000" w:rsidRDefault="00000000" w:rsidRPr="00000000" w14:paraId="000002BA">
      <w:pPr>
        <w:numPr>
          <w:ilvl w:val="0"/>
          <w:numId w:val="1"/>
        </w:numPr>
        <w:ind w:left="720" w:hanging="360"/>
        <w:rPr>
          <w:rFonts w:ascii="Arial" w:cs="Arial" w:eastAsia="Arial" w:hAnsi="Arial"/>
        </w:rPr>
      </w:pPr>
      <w:r w:rsidDel="00000000" w:rsidR="00000000" w:rsidRPr="00000000">
        <w:rPr>
          <w:b w:val="1"/>
          <w:rtl w:val="0"/>
        </w:rPr>
        <w:t xml:space="preserve">¿En qué capa del Modelo OSI opera?</w:t>
        <w:br w:type="textWrapping"/>
      </w:r>
      <w:r w:rsidDel="00000000" w:rsidR="00000000" w:rsidRPr="00000000">
        <w:rPr>
          <w:rtl w:val="0"/>
        </w:rPr>
        <w:t xml:space="preserve">MPLS se encuentra entre el protocolo IP de la capa de red y el protocolo PPP de la capa de enlace. En realidad no es un protocolo de capa 3, pues depende de direcciones IP o de otra capa de red para establecer las rutas de las etiquetas. En realidad tampoco es un protocolo de capa 2, pues reenvía los paquetes a través de varios saltos, no de un solo enlace. Por esta razón, algunas veces se denomina protocolo de capa 2.5.</w:t>
      </w:r>
    </w:p>
    <w:p w:rsidR="00000000" w:rsidDel="00000000" w:rsidP="00000000" w:rsidRDefault="00000000" w:rsidRPr="00000000" w14:paraId="000002BB">
      <w:pPr>
        <w:numPr>
          <w:ilvl w:val="0"/>
          <w:numId w:val="1"/>
        </w:numPr>
        <w:ind w:left="720" w:hanging="360"/>
        <w:rPr>
          <w:rFonts w:ascii="Arial" w:cs="Arial" w:eastAsia="Arial" w:hAnsi="Arial"/>
        </w:rPr>
      </w:pPr>
      <w:r w:rsidDel="00000000" w:rsidR="00000000" w:rsidRPr="00000000">
        <w:rPr>
          <w:b w:val="1"/>
          <w:rtl w:val="0"/>
        </w:rPr>
        <w:t xml:space="preserve">¿Cómo se distribuye la información de etiquetas dentro de una red MPLS?</w:t>
        <w:br w:type="textWrapping"/>
      </w:r>
      <w:r w:rsidDel="00000000" w:rsidR="00000000" w:rsidRPr="00000000">
        <w:rPr>
          <w:rtl w:val="0"/>
        </w:rPr>
        <w:t xml:space="preserve">MPLS agrega una etiqueta en frente de cada paquete. El reenvío se basa en etiquetas, no en la dirección de destino. La etiqueta es un índice en una tabla interna del router, permitiendo un reenvío mucho más rápido. Cuando el paquete llega a la red MPLS, el LER (Label Edge Router)  inspecciona la dirección de IP destino y origen, y el tipo de servicio para determinar la FEC. Si no existe, se crea. </w:t>
        <w:br w:type="textWrapping"/>
        <w:t xml:space="preserve">Las tablas se establecen: al encenderse un router, revisa cuáles son las rutas para las que será destino final. Crea una o más FECs para esas rutas y asigna una etiqueta para cada una de las rutas y pasa las etiquetas a sus vecinos. Los vecinos introducen las etiquetas en sus tablas de reenvío y envían nuevas etiquetas a sus vecinos, hasta que todos los routers hayan adquirido la ruta. Se usan varios protocolos que son una combinación de protocolos de routing y de establecimiento de conexión (OSPF, ISIS, RIP).</w:t>
      </w:r>
      <w:r w:rsidDel="00000000" w:rsidR="00000000" w:rsidRPr="00000000">
        <w:rPr>
          <w:b w:val="1"/>
          <w:rtl w:val="0"/>
        </w:rPr>
        <w:br w:type="textWrapping"/>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ind w:left="0" w:firstLine="0"/>
        <w:rPr/>
      </w:pPr>
      <w:r w:rsidDel="00000000" w:rsidR="00000000" w:rsidRPr="00000000">
        <w:rPr>
          <w:rtl w:val="0"/>
        </w:rPr>
        <w:t xml:space="preserve">6) TCP</w:t>
      </w:r>
    </w:p>
    <w:p w:rsidR="00000000" w:rsidDel="00000000" w:rsidP="00000000" w:rsidRDefault="00000000" w:rsidRPr="00000000" w14:paraId="000002BE">
      <w:pPr>
        <w:ind w:left="0" w:firstLine="0"/>
        <w:rPr/>
      </w:pPr>
      <w:r w:rsidDel="00000000" w:rsidR="00000000" w:rsidRPr="00000000">
        <w:rPr/>
        <w:drawing>
          <wp:inline distB="114300" distT="114300" distL="114300" distR="114300">
            <wp:extent cx="5731200" cy="952500"/>
            <wp:effectExtent b="0" l="0" r="0" t="0"/>
            <wp:docPr id="5"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57312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Id w:val="46"/>
        </w:numPr>
        <w:ind w:left="720" w:hanging="360"/>
        <w:rPr>
          <w:rFonts w:ascii="Arial" w:cs="Arial" w:eastAsia="Arial" w:hAnsi="Arial"/>
        </w:rPr>
      </w:pPr>
      <w:r w:rsidDel="00000000" w:rsidR="00000000" w:rsidRPr="00000000">
        <w:rPr>
          <w:b w:val="1"/>
          <w:rtl w:val="0"/>
        </w:rPr>
        <w:t xml:space="preserve">¿Qué son las opciones TCP? ¿Cuáles conoce?</w:t>
        <w:br w:type="textWrapping"/>
      </w:r>
      <w:r w:rsidDel="00000000" w:rsidR="00000000" w:rsidRPr="00000000">
        <w:rPr>
          <w:rtl w:val="0"/>
        </w:rPr>
        <w:t xml:space="preserve">MSS Option. Se declara al momento de establecer la conexión. Determina el tamaño máximo del segmento de datos que es capaz de aceptar. </w:t>
        <w:br w:type="textWrapping"/>
        <w:t xml:space="preserve">Escala de Ventana. Permite al emisor y receptor negociar un factor de escala de ventana al inicio de la conexión. </w:t>
        <w:br w:type="textWrapping"/>
        <w:t xml:space="preserve">Timestamp. El origen pone el stamp y el destino responde con otro al confirmar. Permite calcular el RTT de forma más precisa. </w:t>
        <w:br w:type="textWrapping"/>
        <w:t xml:space="preserve">SACK. Permite a un receptor indicar al emisor los rangos de números de secuencia que ha recibido. Complementa el Número de confirmación de recepción y se utiliza después de haber perdido un paquete y de la llegada de los datos subsiguientes (o duplicados).</w:t>
      </w:r>
    </w:p>
    <w:p w:rsidR="00000000" w:rsidDel="00000000" w:rsidP="00000000" w:rsidRDefault="00000000" w:rsidRPr="00000000" w14:paraId="000002C0">
      <w:pPr>
        <w:numPr>
          <w:ilvl w:val="0"/>
          <w:numId w:val="46"/>
        </w:numPr>
        <w:ind w:left="720" w:hanging="360"/>
        <w:rPr>
          <w:rFonts w:ascii="Arial" w:cs="Arial" w:eastAsia="Arial" w:hAnsi="Arial"/>
        </w:rPr>
      </w:pPr>
      <w:r w:rsidDel="00000000" w:rsidR="00000000" w:rsidRPr="00000000">
        <w:rPr>
          <w:b w:val="1"/>
          <w:rtl w:val="0"/>
        </w:rPr>
        <w:t xml:space="preserve">¿Qué función cumple el campo “Puntero Urgente” de la cabecera?</w:t>
        <w:br w:type="textWrapping"/>
      </w:r>
      <w:r w:rsidDel="00000000" w:rsidR="00000000" w:rsidRPr="00000000">
        <w:rPr>
          <w:rtl w:val="0"/>
        </w:rPr>
        <w:t xml:space="preserve">Cuando se suma al número de secuencia del segmento, contiene el número de secuencia del último octeto de la secuencia de datos urgentes. Permite al receptor conocer la cantidad de datos urgentes que llega. </w:t>
      </w:r>
    </w:p>
    <w:p w:rsidR="00000000" w:rsidDel="00000000" w:rsidP="00000000" w:rsidRDefault="00000000" w:rsidRPr="00000000" w14:paraId="000002C1">
      <w:pPr>
        <w:numPr>
          <w:ilvl w:val="0"/>
          <w:numId w:val="46"/>
        </w:numPr>
        <w:ind w:left="720" w:hanging="360"/>
        <w:rPr>
          <w:rFonts w:ascii="Arial" w:cs="Arial" w:eastAsia="Arial" w:hAnsi="Arial"/>
        </w:rPr>
      </w:pPr>
      <w:r w:rsidDel="00000000" w:rsidR="00000000" w:rsidRPr="00000000">
        <w:rPr>
          <w:b w:val="1"/>
          <w:rtl w:val="0"/>
        </w:rPr>
        <w:t xml:space="preserve">¿</w:t>
      </w:r>
      <w:r w:rsidDel="00000000" w:rsidR="00000000" w:rsidRPr="00000000">
        <w:rPr>
          <w:b w:val="1"/>
          <w:rtl w:val="0"/>
        </w:rPr>
        <w:t xml:space="preserve">Qué</w:t>
      </w:r>
      <w:r w:rsidDel="00000000" w:rsidR="00000000" w:rsidRPr="00000000">
        <w:rPr>
          <w:b w:val="1"/>
          <w:rtl w:val="0"/>
        </w:rPr>
        <w:t xml:space="preserve"> es el tiempo de espera de retransmisión (RTO)?¿Qué sucede si es demasiado breve?</w:t>
        <w:br w:type="textWrapping"/>
      </w:r>
      <w:r w:rsidDel="00000000" w:rsidR="00000000" w:rsidRPr="00000000">
        <w:rPr>
          <w:rtl w:val="0"/>
        </w:rPr>
        <w:t xml:space="preserve">RTO es uno de los temporizadores de TCP. Cuando un emisor envía un segmento, el temporizador inicia. Cuando recibe la confirmación del segmento por parte del receptor, se detiene. En caso de que el RTO termine antes de recibir la confirmación, se vuelve a enviar el segmento. Si RTO es muy grande, voy a esperar mucho en reenviar; si es muy chico, tal vez tenga que reenviar muchas veces el segmento. </w:t>
      </w:r>
    </w:p>
    <w:p w:rsidR="00000000" w:rsidDel="00000000" w:rsidP="00000000" w:rsidRDefault="00000000" w:rsidRPr="00000000" w14:paraId="000002C2">
      <w:pPr>
        <w:rPr>
          <w:b w:val="1"/>
        </w:rPr>
      </w:pPr>
      <w:r w:rsidDel="00000000" w:rsidR="00000000" w:rsidRPr="00000000">
        <w:rPr>
          <w:rtl w:val="0"/>
        </w:rPr>
      </w:r>
    </w:p>
    <w:p w:rsidR="00000000" w:rsidDel="00000000" w:rsidP="00000000" w:rsidRDefault="00000000" w:rsidRPr="00000000" w14:paraId="000002C3">
      <w:pPr>
        <w:pStyle w:val="Heading1"/>
        <w:rPr/>
      </w:pPr>
      <w:bookmarkStart w:colFirst="0" w:colLast="0" w:name="_sld7pfd4etk" w:id="8"/>
      <w:bookmarkEnd w:id="8"/>
      <w:r w:rsidDel="00000000" w:rsidR="00000000" w:rsidRPr="00000000">
        <w:rPr>
          <w:rtl w:val="0"/>
        </w:rPr>
        <w:t xml:space="preserve">6-9-2022 (ALSINA)</w:t>
      </w:r>
    </w:p>
    <w:p w:rsidR="00000000" w:rsidDel="00000000" w:rsidP="00000000" w:rsidRDefault="00000000" w:rsidRPr="00000000" w14:paraId="000002C4">
      <w:pPr>
        <w:rPr>
          <w:b w:val="1"/>
        </w:rPr>
      </w:pPr>
      <w:r w:rsidDel="00000000" w:rsidR="00000000" w:rsidRPr="00000000">
        <w:rPr>
          <w:b w:val="1"/>
          <w:rtl w:val="0"/>
        </w:rPr>
        <w:t xml:space="preserve">1. Ventajas y desventajas de segmentar una LAN. ¿Cómo se hace? </w:t>
      </w:r>
    </w:p>
    <w:p w:rsidR="00000000" w:rsidDel="00000000" w:rsidP="00000000" w:rsidRDefault="00000000" w:rsidRPr="00000000" w14:paraId="000002C5">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C6">
      <w:pPr>
        <w:rPr>
          <w:b w:val="1"/>
        </w:rPr>
      </w:pPr>
      <w:r w:rsidDel="00000000" w:rsidR="00000000" w:rsidRPr="00000000">
        <w:rPr>
          <w:b w:val="1"/>
          <w:rtl w:val="0"/>
        </w:rPr>
        <w:t xml:space="preserve">2. Ventajas y desventajas de usar firma digital. </w:t>
      </w:r>
    </w:p>
    <w:p w:rsidR="00000000" w:rsidDel="00000000" w:rsidP="00000000" w:rsidRDefault="00000000" w:rsidRPr="00000000" w14:paraId="000002C7">
      <w:pPr>
        <w:rPr/>
      </w:pPr>
      <w:r w:rsidDel="00000000" w:rsidR="00000000" w:rsidRPr="00000000">
        <w:rPr>
          <w:rtl w:val="0"/>
        </w:rPr>
        <w:t xml:space="preserve">Ventajas: provee autenticidad, integridad y no repudio.</w:t>
        <w:br w:type="textWrapping"/>
        <w:t xml:space="preserve">Desventaja: no provee privacidad, es decir, el mensaje está protegido de alteraciones, pero podría ser leído por terceros.</w:t>
      </w:r>
      <w:r w:rsidDel="00000000" w:rsidR="00000000" w:rsidRPr="00000000">
        <w:rPr>
          <w:rtl w:val="0"/>
        </w:rPr>
      </w:r>
    </w:p>
    <w:p w:rsidR="00000000" w:rsidDel="00000000" w:rsidP="00000000" w:rsidRDefault="00000000" w:rsidRPr="00000000" w14:paraId="000002C8">
      <w:pPr>
        <w:rPr/>
      </w:pPr>
      <w:r w:rsidDel="00000000" w:rsidR="00000000" w:rsidRPr="00000000">
        <w:rPr>
          <w:b w:val="1"/>
          <w:rtl w:val="0"/>
        </w:rPr>
        <w:t xml:space="preserve">3. Red 200.10.10.0. Tomar 3 bits del host para la red. ¿Cuál es la cantidad máxima de subredes que se pueden tener y cuántos hosts por cada una?</w:t>
        <w:br w:type="textWrapping"/>
      </w:r>
      <w:r w:rsidDel="00000000" w:rsidR="00000000" w:rsidRPr="00000000">
        <w:rPr>
          <w:rtl w:val="0"/>
        </w:rPr>
        <w:t xml:space="preserve">No se indica, pero esa IP pertenece a las IPs Clase C (192.0.0.0 hasta 223.255.255.255). Su prefijo es /24. Si se toman 3 bits para las subredes, me quedan 5 para los hosts.</w:t>
        <w:br w:type="textWrapping"/>
      </w:r>
      <m:oMath>
        <m:r>
          <w:rPr/>
          <m:t xml:space="preserve">Subredes=</m:t>
        </m:r>
        <m:sSup>
          <m:sSupPr>
            <m:ctrlPr>
              <w:rPr/>
            </m:ctrlPr>
          </m:sSupPr>
          <m:e>
            <m:r>
              <w:rPr/>
              <m:t xml:space="preserve">2</m:t>
            </m:r>
          </m:e>
          <m:sup>
            <m:r>
              <w:rPr/>
              <m:t xml:space="preserve">3</m:t>
            </m:r>
          </m:sup>
        </m:sSup>
        <m:r>
          <w:rPr/>
          <m:t xml:space="preserve">=8</m:t>
        </m:r>
      </m:oMath>
      <w:r w:rsidDel="00000000" w:rsidR="00000000" w:rsidRPr="00000000">
        <w:rPr>
          <w:rtl w:val="0"/>
        </w:rPr>
      </w:r>
    </w:p>
    <w:p w:rsidR="00000000" w:rsidDel="00000000" w:rsidP="00000000" w:rsidRDefault="00000000" w:rsidRPr="00000000" w14:paraId="000002C9">
      <w:pPr>
        <w:rPr/>
      </w:pPr>
      <m:oMath>
        <m:r>
          <w:rPr/>
          <m:t xml:space="preserve">Hosts=</m:t>
        </m:r>
        <m:sSup>
          <m:sSupPr>
            <m:ctrlPr>
              <w:rPr/>
            </m:ctrlPr>
          </m:sSupPr>
          <m:e>
            <m:r>
              <w:rPr/>
              <m:t xml:space="preserve">2</m:t>
            </m:r>
          </m:e>
          <m:sup>
            <m:r>
              <w:rPr/>
              <m:t xml:space="preserve">5</m:t>
            </m:r>
          </m:sup>
        </m:sSup>
        <m:r>
          <w:rPr/>
          <m:t xml:space="preserve">-2=30</m:t>
        </m:r>
      </m:oMath>
      <w:r w:rsidDel="00000000" w:rsidR="00000000" w:rsidRPr="00000000">
        <w:rPr>
          <w:rtl w:val="0"/>
        </w:rPr>
        <w:t xml:space="preserve"> (Se le resta la dirección de subred y el broadcast)</w:t>
      </w: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b w:val="1"/>
          <w:rtl w:val="0"/>
        </w:rPr>
        <w:t xml:space="preserve">4. Red 172.21.10.0 /23. Se quieren 3 subredes. Direccionar de la forma más eficiente si quiero: a) 129 hosts b) 12 hosts c) 58 hosts (Nota: “Más eficiente” = Usar VLSM) </w:t>
        <w:br w:type="textWrapping"/>
      </w: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Requerimiento/</w:t>
              <w:br w:type="textWrapping"/>
              <w:t xml:space="preserve">Bloque Asignado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Prefix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129/256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172.21.10.0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172.21.10.255</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255.255.255.0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sz w:val="16"/>
                <w:szCs w:val="16"/>
              </w:rPr>
            </w:pPr>
            <w:r w:rsidDel="00000000" w:rsidR="00000000" w:rsidRPr="00000000">
              <w:rPr>
                <w:sz w:val="16"/>
                <w:szCs w:val="16"/>
                <w:rtl w:val="0"/>
              </w:rPr>
              <w:t xml:space="preserve">58/64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172.21.11.0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172.21.11.63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255.255.255.192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172.21.11.64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172.21.11.79</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255.255.255.240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/28</w:t>
            </w:r>
          </w:p>
        </w:tc>
      </w:tr>
    </w:tbl>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rPr>
          <w:b w:val="1"/>
        </w:rPr>
      </w:pPr>
      <w:r w:rsidDel="00000000" w:rsidR="00000000" w:rsidRPr="00000000">
        <w:rPr>
          <w:b w:val="1"/>
          <w:rtl w:val="0"/>
        </w:rPr>
        <w:t xml:space="preserve">5. ¿Cómo se realiza el direccionamiento IP dinámico? (Protocolo y mensajes) ¿Por qué tiene un tiempo limitado y cuál es? </w:t>
      </w:r>
    </w:p>
    <w:p w:rsidR="00000000" w:rsidDel="00000000" w:rsidP="00000000" w:rsidRDefault="00000000" w:rsidRPr="00000000" w14:paraId="000002E4">
      <w:pPr>
        <w:rPr/>
      </w:pPr>
      <w:r w:rsidDel="00000000" w:rsidR="00000000" w:rsidRPr="00000000">
        <w:rPr>
          <w:rtl w:val="0"/>
        </w:rPr>
        <w:t xml:space="preserve">Mediante DHCP. Al iniciar una computadora, se difunde una solicitud de dirección IP en su red usando un paquete DHCP DISCOVER que debe llegar al servidor DHCP. El servidor asigna una dirección IP libre y la envía al host en un paquete DHCP OFFER. El servidor identifica al host mediante su dirección ETHERNET. El tiempo que el host tiene asignada la IP se llama </w:t>
      </w:r>
      <w:r w:rsidDel="00000000" w:rsidR="00000000" w:rsidRPr="00000000">
        <w:rPr>
          <w:i w:val="1"/>
          <w:rtl w:val="0"/>
        </w:rPr>
        <w:t xml:space="preserve">arrendamiento</w:t>
      </w:r>
      <w:r w:rsidDel="00000000" w:rsidR="00000000" w:rsidRPr="00000000">
        <w:rPr>
          <w:rtl w:val="0"/>
        </w:rPr>
        <w:t xml:space="preserve">. Justo antes de que expire, el host debe pedir una renovación al DHCP. Si no hace la solicitud o si se rechaza, el host tal vez ya no pueda usar esa dirección. El tiempo limitado permite justamente la asignación dinámica, ya que los hosts que estén inactivos no necesitan esas direcciones.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rPr>
          <w:b w:val="1"/>
        </w:rPr>
      </w:pPr>
      <w:r w:rsidDel="00000000" w:rsidR="00000000" w:rsidRPr="00000000">
        <w:rPr>
          <w:b w:val="1"/>
          <w:rtl w:val="0"/>
        </w:rPr>
        <w:t xml:space="preserve">6. Se tiene un paquete IP de 5MBytes, una red que transmite a 1000Mbps y un tiempo de acceso de tramas de 9,5 microSegundos. ¿Cuánto tiempo se tardará en enviar el paquete? </w:t>
      </w:r>
    </w:p>
    <w:p w:rsidR="00000000" w:rsidDel="00000000" w:rsidP="00000000" w:rsidRDefault="00000000" w:rsidRPr="00000000" w14:paraId="000002E7">
      <w:pPr>
        <w:rPr>
          <w:b w:val="1"/>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t xml:space="preserve">5 MBytes = 40 Mbits</w:t>
        <w:br w:type="textWrapping"/>
        <w:t xml:space="preserve">40 Mbits / 1000 Mbps = 0,04 s</w:t>
        <w:br w:type="textWrapping"/>
        <w:t xml:space="preserve">Tiempo Total = 0,04s + 9,5 microsegundos = 0,0400095 </w:t>
      </w:r>
    </w:p>
    <w:p w:rsidR="00000000" w:rsidDel="00000000" w:rsidP="00000000" w:rsidRDefault="00000000" w:rsidRPr="00000000" w14:paraId="000002E9">
      <w:pPr>
        <w:rPr>
          <w:b w:val="1"/>
        </w:rPr>
      </w:pPr>
      <w:r w:rsidDel="00000000" w:rsidR="00000000" w:rsidRPr="00000000">
        <w:rPr>
          <w:rtl w:val="0"/>
        </w:rPr>
      </w:r>
    </w:p>
    <w:p w:rsidR="00000000" w:rsidDel="00000000" w:rsidP="00000000" w:rsidRDefault="00000000" w:rsidRPr="00000000" w14:paraId="000002EA">
      <w:pPr>
        <w:rPr>
          <w:b w:val="1"/>
        </w:rPr>
      </w:pP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rPr>
          <w:b w:val="1"/>
        </w:rPr>
      </w:pPr>
      <w:r w:rsidDel="00000000" w:rsidR="00000000" w:rsidRPr="00000000">
        <w:rPr>
          <w:rtl w:val="0"/>
        </w:rPr>
      </w:r>
    </w:p>
    <w:p w:rsidR="00000000" w:rsidDel="00000000" w:rsidP="00000000" w:rsidRDefault="00000000" w:rsidRPr="00000000" w14:paraId="000002ED">
      <w:pPr>
        <w:pStyle w:val="Heading1"/>
        <w:rPr/>
      </w:pPr>
      <w:bookmarkStart w:colFirst="0" w:colLast="0" w:name="_gb4v67avqeme" w:id="9"/>
      <w:bookmarkEnd w:id="9"/>
      <w:ins w:author="Deve" w:id="2" w:date="2024-12-18T16:34:34Z">
        <w:r w:rsidDel="00000000" w:rsidR="00000000" w:rsidRPr="00000000">
          <w:rPr>
            <w:b w:val="1"/>
            <w:rtl w:val="0"/>
          </w:rPr>
          <w:t xml:space="preserve">                                                                                                          </w:t>
        </w:r>
      </w:ins>
      <w:r w:rsidDel="00000000" w:rsidR="00000000" w:rsidRPr="00000000">
        <w:rPr>
          <w:rtl w:val="0"/>
        </w:rPr>
        <w:t xml:space="preserve">28-04-2022 (KOVAL)</w:t>
      </w:r>
    </w:p>
    <w:p w:rsidR="00000000" w:rsidDel="00000000" w:rsidP="00000000" w:rsidRDefault="00000000" w:rsidRPr="00000000" w14:paraId="000002EE">
      <w:pPr>
        <w:rPr/>
      </w:pPr>
      <w:hyperlink r:id="rId76">
        <w:r w:rsidDel="00000000" w:rsidR="00000000" w:rsidRPr="00000000">
          <w:rPr>
            <w:color w:val="1155cc"/>
            <w:u w:val="single"/>
            <w:rtl w:val="0"/>
          </w:rPr>
          <w:t xml:space="preserve">https://www.utnianos.com.ar/foro/tema-final-redes-28-04-2022-koval-con-resolucion</w:t>
        </w:r>
      </w:hyperlink>
      <w:r w:rsidDel="00000000" w:rsidR="00000000" w:rsidRPr="00000000">
        <w:rPr>
          <w:rtl w:val="0"/>
        </w:rPr>
      </w:r>
    </w:p>
    <w:p w:rsidR="00000000" w:rsidDel="00000000" w:rsidP="00000000" w:rsidRDefault="00000000" w:rsidRPr="00000000" w14:paraId="000002EF">
      <w:pPr>
        <w:rPr>
          <w:b w:val="1"/>
        </w:rPr>
      </w:pPr>
      <w:r w:rsidDel="00000000" w:rsidR="00000000" w:rsidRPr="00000000">
        <w:rPr>
          <w:rtl w:val="0"/>
        </w:rPr>
      </w:r>
    </w:p>
    <w:p w:rsidR="00000000" w:rsidDel="00000000" w:rsidP="00000000" w:rsidRDefault="00000000" w:rsidRPr="00000000" w14:paraId="000002F0">
      <w:pPr>
        <w:rPr>
          <w:b w:val="1"/>
        </w:rPr>
      </w:pPr>
      <w:r w:rsidDel="00000000" w:rsidR="00000000" w:rsidRPr="00000000">
        <w:rPr>
          <w:b w:val="1"/>
          <w:rtl w:val="0"/>
        </w:rPr>
        <w:t xml:space="preserve">1)</w:t>
      </w:r>
    </w:p>
    <w:p w:rsidR="00000000" w:rsidDel="00000000" w:rsidP="00000000" w:rsidRDefault="00000000" w:rsidRPr="00000000" w14:paraId="000002F1">
      <w:pPr>
        <w:rPr>
          <w:b w:val="1"/>
        </w:rPr>
      </w:pPr>
      <w:r w:rsidDel="00000000" w:rsidR="00000000" w:rsidRPr="00000000">
        <w:rPr>
          <w:b w:val="1"/>
        </w:rPr>
        <w:drawing>
          <wp:inline distB="114300" distT="114300" distL="114300" distR="114300">
            <wp:extent cx="5731200" cy="2184400"/>
            <wp:effectExtent b="0" l="0" r="0" t="0"/>
            <wp:docPr id="67" name="image68.png"/>
            <a:graphic>
              <a:graphicData uri="http://schemas.openxmlformats.org/drawingml/2006/picture">
                <pic:pic>
                  <pic:nvPicPr>
                    <pic:cNvPr id="0" name="image68.png"/>
                    <pic:cNvPicPr preferRelativeResize="0"/>
                  </pic:nvPicPr>
                  <pic:blipFill>
                    <a:blip r:embed="rId7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rPr>
          <w:b w:val="1"/>
        </w:rPr>
      </w:pPr>
      <w:r w:rsidDel="00000000" w:rsidR="00000000" w:rsidRPr="00000000">
        <w:rPr>
          <w:rtl w:val="0"/>
        </w:rPr>
      </w:r>
    </w:p>
    <w:p w:rsidR="00000000" w:rsidDel="00000000" w:rsidP="00000000" w:rsidRDefault="00000000" w:rsidRPr="00000000" w14:paraId="000002F3">
      <w:pPr>
        <w:ind w:left="0" w:firstLine="0"/>
        <w:rPr/>
      </w:pPr>
      <w:r w:rsidDel="00000000" w:rsidR="00000000" w:rsidRPr="00000000">
        <w:rPr>
          <w:rtl w:val="0"/>
        </w:rPr>
        <w:t xml:space="preserve">A) </w:t>
      </w:r>
    </w:p>
    <w:p w:rsidR="00000000" w:rsidDel="00000000" w:rsidP="00000000" w:rsidRDefault="00000000" w:rsidRPr="00000000" w14:paraId="000002F4">
      <w:pPr>
        <w:ind w:left="0" w:firstLine="0"/>
        <w:rPr/>
      </w:pPr>
      <w:r w:rsidDel="00000000" w:rsidR="00000000" w:rsidRPr="00000000">
        <w:rPr>
          <w:rtl w:val="0"/>
        </w:rPr>
        <w:t xml:space="preserve">DIR MAC DESTINO = AC 3B 77 9C 4F DC</w:t>
        <w:br w:type="textWrapping"/>
        <w:t xml:space="preserve">DIR MAC ORIGEN  = 3C F0 11 34 C5 92</w:t>
        <w:br w:type="textWrapping"/>
        <w:t xml:space="preserve">ETHERTYPE = 08 00 (IPv4)</w:t>
      </w:r>
    </w:p>
    <w:p w:rsidR="00000000" w:rsidDel="00000000" w:rsidP="00000000" w:rsidRDefault="00000000" w:rsidRPr="00000000" w14:paraId="000002F5">
      <w:pPr>
        <w:ind w:left="0" w:firstLine="0"/>
        <w:rPr/>
      </w:pPr>
      <w:r w:rsidDel="00000000" w:rsidR="00000000" w:rsidRPr="00000000">
        <w:rPr>
          <w:rtl w:val="0"/>
        </w:rPr>
      </w:r>
    </w:p>
    <w:p w:rsidR="00000000" w:rsidDel="00000000" w:rsidP="00000000" w:rsidRDefault="00000000" w:rsidRPr="00000000" w14:paraId="000002F6">
      <w:pPr>
        <w:ind w:left="0" w:firstLine="0"/>
        <w:rPr/>
      </w:pPr>
      <w:r w:rsidDel="00000000" w:rsidR="00000000" w:rsidRPr="00000000">
        <w:rPr>
          <w:rtl w:val="0"/>
        </w:rPr>
        <w:t xml:space="preserve">--- IP ---</w:t>
      </w:r>
    </w:p>
    <w:p w:rsidR="00000000" w:rsidDel="00000000" w:rsidP="00000000" w:rsidRDefault="00000000" w:rsidRPr="00000000" w14:paraId="000002F7">
      <w:pPr>
        <w:ind w:left="0" w:firstLine="0"/>
        <w:rPr/>
      </w:pPr>
      <w:r w:rsidDel="00000000" w:rsidR="00000000" w:rsidRPr="00000000">
        <w:rPr>
          <w:rtl w:val="0"/>
        </w:rPr>
        <w:t xml:space="preserve">VERSION = 4</w:t>
      </w:r>
    </w:p>
    <w:p w:rsidR="00000000" w:rsidDel="00000000" w:rsidP="00000000" w:rsidRDefault="00000000" w:rsidRPr="00000000" w14:paraId="000002F8">
      <w:pPr>
        <w:ind w:left="0" w:firstLine="0"/>
        <w:rPr/>
      </w:pPr>
      <w:r w:rsidDel="00000000" w:rsidR="00000000" w:rsidRPr="00000000">
        <w:rPr>
          <w:rtl w:val="0"/>
        </w:rPr>
        <w:t xml:space="preserve">HEADER LENGTH = 5</w:t>
      </w:r>
    </w:p>
    <w:p w:rsidR="00000000" w:rsidDel="00000000" w:rsidP="00000000" w:rsidRDefault="00000000" w:rsidRPr="00000000" w14:paraId="000002F9">
      <w:pPr>
        <w:ind w:left="0" w:firstLine="0"/>
        <w:rPr/>
      </w:pPr>
      <w:r w:rsidDel="00000000" w:rsidR="00000000" w:rsidRPr="00000000">
        <w:rPr>
          <w:rtl w:val="0"/>
        </w:rPr>
        <w:t xml:space="preserve">TOS = 00</w:t>
      </w:r>
    </w:p>
    <w:p w:rsidR="00000000" w:rsidDel="00000000" w:rsidP="00000000" w:rsidRDefault="00000000" w:rsidRPr="00000000" w14:paraId="000002FA">
      <w:pPr>
        <w:ind w:left="0" w:firstLine="0"/>
        <w:rPr/>
      </w:pPr>
      <w:r w:rsidDel="00000000" w:rsidR="00000000" w:rsidRPr="00000000">
        <w:rPr>
          <w:rtl w:val="0"/>
        </w:rPr>
        <w:t xml:space="preserve">TOTAL LENGTH = 00 5C</w:t>
      </w:r>
    </w:p>
    <w:p w:rsidR="00000000" w:rsidDel="00000000" w:rsidP="00000000" w:rsidRDefault="00000000" w:rsidRPr="00000000" w14:paraId="000002FB">
      <w:pPr>
        <w:ind w:left="0" w:firstLine="0"/>
        <w:rPr/>
      </w:pPr>
      <w:r w:rsidDel="00000000" w:rsidR="00000000" w:rsidRPr="00000000">
        <w:rPr>
          <w:rtl w:val="0"/>
        </w:rPr>
        <w:t xml:space="preserve">IDENTIFICATION = 5A B9</w:t>
      </w:r>
    </w:p>
    <w:p w:rsidR="00000000" w:rsidDel="00000000" w:rsidP="00000000" w:rsidRDefault="00000000" w:rsidRPr="00000000" w14:paraId="000002FC">
      <w:pPr>
        <w:ind w:left="0" w:firstLine="0"/>
        <w:rPr/>
      </w:pPr>
      <w:r w:rsidDel="00000000" w:rsidR="00000000" w:rsidRPr="00000000">
        <w:rPr>
          <w:rtl w:val="0"/>
        </w:rPr>
        <w:t xml:space="preserve">FLAGS = 0</w:t>
      </w:r>
    </w:p>
    <w:p w:rsidR="00000000" w:rsidDel="00000000" w:rsidP="00000000" w:rsidRDefault="00000000" w:rsidRPr="00000000" w14:paraId="000002FD">
      <w:pPr>
        <w:ind w:left="0" w:firstLine="0"/>
        <w:rPr/>
      </w:pPr>
      <w:r w:rsidDel="00000000" w:rsidR="00000000" w:rsidRPr="00000000">
        <w:rPr>
          <w:rtl w:val="0"/>
        </w:rPr>
        <w:t xml:space="preserve">FRAGMENT OFFSET = 0 00</w:t>
      </w:r>
    </w:p>
    <w:p w:rsidR="00000000" w:rsidDel="00000000" w:rsidP="00000000" w:rsidRDefault="00000000" w:rsidRPr="00000000" w14:paraId="000002FE">
      <w:pPr>
        <w:ind w:left="0" w:firstLine="0"/>
        <w:rPr/>
      </w:pPr>
      <w:r w:rsidDel="00000000" w:rsidR="00000000" w:rsidRPr="00000000">
        <w:rPr>
          <w:rtl w:val="0"/>
        </w:rPr>
        <w:t xml:space="preserve">TTL = 01</w:t>
      </w:r>
    </w:p>
    <w:p w:rsidR="00000000" w:rsidDel="00000000" w:rsidP="00000000" w:rsidRDefault="00000000" w:rsidRPr="00000000" w14:paraId="000002FF">
      <w:pPr>
        <w:ind w:left="0" w:firstLine="0"/>
        <w:rPr/>
      </w:pPr>
      <w:r w:rsidDel="00000000" w:rsidR="00000000" w:rsidRPr="00000000">
        <w:rPr>
          <w:rtl w:val="0"/>
        </w:rPr>
        <w:t xml:space="preserve">PROTOCOL = 01  (ICMP)</w:t>
      </w:r>
    </w:p>
    <w:p w:rsidR="00000000" w:rsidDel="00000000" w:rsidP="00000000" w:rsidRDefault="00000000" w:rsidRPr="00000000" w14:paraId="00000300">
      <w:pPr>
        <w:ind w:left="0" w:firstLine="0"/>
        <w:rPr/>
      </w:pPr>
      <w:r w:rsidDel="00000000" w:rsidR="00000000" w:rsidRPr="00000000">
        <w:rPr>
          <w:rtl w:val="0"/>
        </w:rPr>
        <w:t xml:space="preserve">HEADER CHECKSUM = 5F C0</w:t>
      </w:r>
    </w:p>
    <w:p w:rsidR="00000000" w:rsidDel="00000000" w:rsidP="00000000" w:rsidRDefault="00000000" w:rsidRPr="00000000" w14:paraId="00000301">
      <w:pPr>
        <w:ind w:left="0" w:firstLine="0"/>
        <w:rPr/>
      </w:pPr>
      <w:r w:rsidDel="00000000" w:rsidR="00000000" w:rsidRPr="00000000">
        <w:rPr>
          <w:rtl w:val="0"/>
        </w:rPr>
        <w:t xml:space="preserve">DIR ORIGEN = C0 A8 00 0D = 192.168.0.13</w:t>
      </w:r>
    </w:p>
    <w:p w:rsidR="00000000" w:rsidDel="00000000" w:rsidP="00000000" w:rsidRDefault="00000000" w:rsidRPr="00000000" w14:paraId="00000302">
      <w:pPr>
        <w:ind w:left="0" w:firstLine="0"/>
        <w:rPr/>
      </w:pPr>
      <w:r w:rsidDel="00000000" w:rsidR="00000000" w:rsidRPr="00000000">
        <w:rPr>
          <w:rtl w:val="0"/>
        </w:rPr>
        <w:t xml:space="preserve">DIR DESTINO = 62 8A DB E8 = 98.138.219.232</w:t>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t xml:space="preserve">--- ICMP ---</w:t>
      </w:r>
    </w:p>
    <w:p w:rsidR="00000000" w:rsidDel="00000000" w:rsidP="00000000" w:rsidRDefault="00000000" w:rsidRPr="00000000" w14:paraId="00000305">
      <w:pPr>
        <w:ind w:left="0" w:firstLine="0"/>
        <w:rPr/>
      </w:pPr>
      <w:r w:rsidDel="00000000" w:rsidR="00000000" w:rsidRPr="00000000">
        <w:rPr>
          <w:rtl w:val="0"/>
        </w:rPr>
      </w:r>
    </w:p>
    <w:p w:rsidR="00000000" w:rsidDel="00000000" w:rsidP="00000000" w:rsidRDefault="00000000" w:rsidRPr="00000000" w14:paraId="00000306">
      <w:pPr>
        <w:ind w:left="0" w:firstLine="0"/>
        <w:rPr/>
      </w:pPr>
      <w:r w:rsidDel="00000000" w:rsidR="00000000" w:rsidRPr="00000000">
        <w:rPr>
          <w:rtl w:val="0"/>
        </w:rPr>
        <w:t xml:space="preserve">La pila completa es </w:t>
      </w:r>
      <w:r w:rsidDel="00000000" w:rsidR="00000000" w:rsidRPr="00000000">
        <w:rPr>
          <w:b w:val="1"/>
          <w:rtl w:val="0"/>
        </w:rPr>
        <w:t xml:space="preserve">ETHERNET</w:t>
      </w:r>
      <w:r w:rsidDel="00000000" w:rsidR="00000000" w:rsidRPr="00000000">
        <w:rPr>
          <w:rtl w:val="0"/>
        </w:rPr>
        <w:t xml:space="preserve">(</w:t>
      </w:r>
      <w:r w:rsidDel="00000000" w:rsidR="00000000" w:rsidRPr="00000000">
        <w:rPr>
          <w:b w:val="1"/>
          <w:rtl w:val="0"/>
        </w:rPr>
        <w:t xml:space="preserve">IPv4</w:t>
      </w:r>
      <w:r w:rsidDel="00000000" w:rsidR="00000000" w:rsidRPr="00000000">
        <w:rPr>
          <w:rtl w:val="0"/>
        </w:rPr>
        <w:t xml:space="preserve">(</w:t>
      </w:r>
      <w:r w:rsidDel="00000000" w:rsidR="00000000" w:rsidRPr="00000000">
        <w:rPr>
          <w:b w:val="1"/>
          <w:rtl w:val="0"/>
        </w:rPr>
        <w:t xml:space="preserve">ICMP</w:t>
      </w:r>
      <w:r w:rsidDel="00000000" w:rsidR="00000000" w:rsidRPr="00000000">
        <w:rPr>
          <w:rtl w:val="0"/>
        </w:rPr>
        <w:t xml:space="preserve">))</w:t>
      </w:r>
    </w:p>
    <w:p w:rsidR="00000000" w:rsidDel="00000000" w:rsidP="00000000" w:rsidRDefault="00000000" w:rsidRPr="00000000" w14:paraId="00000307">
      <w:pPr>
        <w:ind w:left="0" w:firstLine="0"/>
        <w:rPr/>
      </w:pPr>
      <w:r w:rsidDel="00000000" w:rsidR="00000000" w:rsidRPr="00000000">
        <w:rPr>
          <w:rtl w:val="0"/>
        </w:rPr>
      </w:r>
    </w:p>
    <w:p w:rsidR="00000000" w:rsidDel="00000000" w:rsidP="00000000" w:rsidRDefault="00000000" w:rsidRPr="00000000" w14:paraId="00000308">
      <w:pPr>
        <w:ind w:left="0" w:firstLine="0"/>
        <w:rPr/>
      </w:pPr>
      <w:r w:rsidDel="00000000" w:rsidR="00000000" w:rsidRPr="00000000">
        <w:rPr>
          <w:rtl w:val="0"/>
        </w:rPr>
        <w:t xml:space="preserve">B) Destinatario datagrama = Destinatario IP = 98.138.219.232</w:t>
      </w:r>
    </w:p>
    <w:p w:rsidR="00000000" w:rsidDel="00000000" w:rsidP="00000000" w:rsidRDefault="00000000" w:rsidRPr="00000000" w14:paraId="00000309">
      <w:pPr>
        <w:ind w:left="0" w:firstLine="0"/>
        <w:rPr/>
      </w:pPr>
      <w:r w:rsidDel="00000000" w:rsidR="00000000" w:rsidRPr="00000000">
        <w:rPr>
          <w:rtl w:val="0"/>
        </w:rPr>
        <w:t xml:space="preserve">C) Destinatario trama = Destinatario Ethernet = AC 3B 77 9C 4F DC</w:t>
      </w:r>
    </w:p>
    <w:p w:rsidR="00000000" w:rsidDel="00000000" w:rsidP="00000000" w:rsidRDefault="00000000" w:rsidRPr="00000000" w14:paraId="0000030A">
      <w:pPr>
        <w:ind w:left="0" w:firstLine="0"/>
        <w:rPr/>
      </w:pPr>
      <w:r w:rsidDel="00000000" w:rsidR="00000000" w:rsidRPr="00000000">
        <w:rPr>
          <w:rtl w:val="0"/>
        </w:rPr>
        <w:t xml:space="preserve">D) Una entrada que asocie la dir MAC AC 3B 77 9C 4F DC con la IP 98.138.219.232</w:t>
      </w:r>
    </w:p>
    <w:p w:rsidR="00000000" w:rsidDel="00000000" w:rsidP="00000000" w:rsidRDefault="00000000" w:rsidRPr="00000000" w14:paraId="0000030B">
      <w:pPr>
        <w:ind w:left="0" w:firstLine="0"/>
        <w:rPr/>
      </w:pPr>
      <w:r w:rsidDel="00000000" w:rsidR="00000000" w:rsidRPr="00000000">
        <w:rPr>
          <w:rtl w:val="0"/>
        </w:rPr>
      </w:r>
    </w:p>
    <w:p w:rsidR="00000000" w:rsidDel="00000000" w:rsidP="00000000" w:rsidRDefault="00000000" w:rsidRPr="00000000" w14:paraId="0000030C">
      <w:pPr>
        <w:ind w:left="0" w:firstLine="0"/>
        <w:rPr/>
      </w:pPr>
      <w:r w:rsidDel="00000000" w:rsidR="00000000" w:rsidRPr="00000000">
        <w:rPr/>
        <w:drawing>
          <wp:inline distB="114300" distT="114300" distL="114300" distR="114300">
            <wp:extent cx="5731200" cy="901700"/>
            <wp:effectExtent b="0" l="0" r="0" t="0"/>
            <wp:docPr id="41" name="image45.png"/>
            <a:graphic>
              <a:graphicData uri="http://schemas.openxmlformats.org/drawingml/2006/picture">
                <pic:pic>
                  <pic:nvPicPr>
                    <pic:cNvPr id="0" name="image45.png"/>
                    <pic:cNvPicPr preferRelativeResize="0"/>
                  </pic:nvPicPr>
                  <pic:blipFill>
                    <a:blip r:embed="rId78"/>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0" w:firstLine="0"/>
        <w:rPr/>
      </w:pPr>
      <w:r w:rsidDel="00000000" w:rsidR="00000000" w:rsidRPr="00000000">
        <w:rPr>
          <w:rtl w:val="0"/>
        </w:rPr>
        <w:t xml:space="preserve">CIR = 0,5 AR = 384 kbps</w:t>
      </w:r>
    </w:p>
    <w:p w:rsidR="00000000" w:rsidDel="00000000" w:rsidP="00000000" w:rsidRDefault="00000000" w:rsidRPr="00000000" w14:paraId="0000030E">
      <w:pPr>
        <w:ind w:left="0" w:firstLine="0"/>
        <w:rPr/>
      </w:pPr>
      <w:r w:rsidDel="00000000" w:rsidR="00000000" w:rsidRPr="00000000">
        <w:rPr>
          <w:rtl w:val="0"/>
        </w:rPr>
        <w:t xml:space="preserve">EIR = 0,5 CIR = 192 kbps</w:t>
      </w:r>
    </w:p>
    <w:p w:rsidR="00000000" w:rsidDel="00000000" w:rsidP="00000000" w:rsidRDefault="00000000" w:rsidRPr="00000000" w14:paraId="0000030F">
      <w:pPr>
        <w:ind w:left="0" w:firstLine="0"/>
        <w:rPr/>
      </w:pPr>
      <w:r w:rsidDel="00000000" w:rsidR="00000000" w:rsidRPr="00000000">
        <w:rPr>
          <w:rtl w:val="0"/>
        </w:rPr>
        <w:t xml:space="preserve">Tc = 1s</w:t>
      </w:r>
    </w:p>
    <w:p w:rsidR="00000000" w:rsidDel="00000000" w:rsidP="00000000" w:rsidRDefault="00000000" w:rsidRPr="00000000" w14:paraId="00000310">
      <w:pPr>
        <w:ind w:left="0" w:firstLine="0"/>
        <w:rPr/>
      </w:pPr>
      <w:r w:rsidDel="00000000" w:rsidR="00000000" w:rsidRPr="00000000">
        <w:rPr>
          <w:rtl w:val="0"/>
        </w:rPr>
        <w:t xml:space="preserve">Trama = 9600 bit = 9,6 kb</w:t>
      </w:r>
    </w:p>
    <w:p w:rsidR="00000000" w:rsidDel="00000000" w:rsidP="00000000" w:rsidRDefault="00000000" w:rsidRPr="00000000" w14:paraId="00000311">
      <w:pPr>
        <w:ind w:left="0" w:firstLine="0"/>
        <w:rPr/>
      </w:pPr>
      <w:r w:rsidDel="00000000" w:rsidR="00000000" w:rsidRPr="00000000">
        <w:rPr>
          <w:rtl w:val="0"/>
        </w:rPr>
        <w:t xml:space="preserve">Velocidad = 800 kbps</w:t>
      </w:r>
    </w:p>
    <w:p w:rsidR="00000000" w:rsidDel="00000000" w:rsidP="00000000" w:rsidRDefault="00000000" w:rsidRPr="00000000" w14:paraId="00000312">
      <w:pPr>
        <w:ind w:left="0" w:firstLine="0"/>
        <w:rPr/>
      </w:pPr>
      <w:r w:rsidDel="00000000" w:rsidR="00000000" w:rsidRPr="00000000">
        <w:rPr>
          <w:rtl w:val="0"/>
        </w:rPr>
      </w:r>
    </w:p>
    <w:p w:rsidR="00000000" w:rsidDel="00000000" w:rsidP="00000000" w:rsidRDefault="00000000" w:rsidRPr="00000000" w14:paraId="00000313">
      <w:pPr>
        <w:ind w:left="0" w:firstLine="0"/>
        <w:rPr/>
      </w:pPr>
      <w:r w:rsidDel="00000000" w:rsidR="00000000" w:rsidRPr="00000000">
        <w:rPr>
          <w:rtl w:val="0"/>
        </w:rPr>
        <w:t xml:space="preserve">En T=1s puedo transmitir 800 kb /9600b = 83,33 tramas =&gt; 84 tramas</w:t>
      </w:r>
    </w:p>
    <w:p w:rsidR="00000000" w:rsidDel="00000000" w:rsidP="00000000" w:rsidRDefault="00000000" w:rsidRPr="00000000" w14:paraId="00000314">
      <w:pPr>
        <w:ind w:left="0" w:firstLine="0"/>
        <w:rPr/>
      </w:pPr>
      <w:r w:rsidDel="00000000" w:rsidR="00000000" w:rsidRPr="00000000">
        <w:rPr>
          <w:rtl w:val="0"/>
        </w:rPr>
      </w:r>
    </w:p>
    <w:p w:rsidR="00000000" w:rsidDel="00000000" w:rsidP="00000000" w:rsidRDefault="00000000" w:rsidRPr="00000000" w14:paraId="00000315">
      <w:pPr>
        <w:ind w:left="0" w:firstLine="0"/>
        <w:rPr/>
      </w:pPr>
      <w:r w:rsidDel="00000000" w:rsidR="00000000" w:rsidRPr="00000000">
        <w:rPr>
          <w:rtl w:val="0"/>
        </w:rPr>
        <w:t xml:space="preserve">CIR = Bc/T =&gt; Bc = CIR * T = 384 kb =&gt; Tramas DE=0 = 40</w:t>
      </w:r>
    </w:p>
    <w:p w:rsidR="00000000" w:rsidDel="00000000" w:rsidP="00000000" w:rsidRDefault="00000000" w:rsidRPr="00000000" w14:paraId="00000316">
      <w:pPr>
        <w:ind w:left="0" w:firstLine="0"/>
        <w:rPr/>
      </w:pPr>
      <w:r w:rsidDel="00000000" w:rsidR="00000000" w:rsidRPr="00000000">
        <w:rPr>
          <w:rtl w:val="0"/>
        </w:rPr>
        <w:t xml:space="preserve">EIR = Be/T =&gt; Be = EIR * T = 192 kb =&gt; Tramas DE=1 = 20</w:t>
      </w:r>
    </w:p>
    <w:p w:rsidR="00000000" w:rsidDel="00000000" w:rsidP="00000000" w:rsidRDefault="00000000" w:rsidRPr="00000000" w14:paraId="00000317">
      <w:pPr>
        <w:ind w:left="0" w:firstLine="0"/>
        <w:rPr/>
      </w:pPr>
      <w:r w:rsidDel="00000000" w:rsidR="00000000" w:rsidRPr="00000000">
        <w:rPr>
          <w:rtl w:val="0"/>
        </w:rPr>
        <w:t xml:space="preserve">Tramas descartadas = 24</w:t>
      </w:r>
    </w:p>
    <w:p w:rsidR="00000000" w:rsidDel="00000000" w:rsidP="00000000" w:rsidRDefault="00000000" w:rsidRPr="00000000" w14:paraId="00000318">
      <w:pPr>
        <w:ind w:left="0" w:firstLine="0"/>
        <w:rPr/>
      </w:pPr>
      <w:r w:rsidDel="00000000" w:rsidR="00000000" w:rsidRPr="00000000">
        <w:rPr>
          <w:rtl w:val="0"/>
        </w:rPr>
      </w:r>
    </w:p>
    <w:p w:rsidR="00000000" w:rsidDel="00000000" w:rsidP="00000000" w:rsidRDefault="00000000" w:rsidRPr="00000000" w14:paraId="00000319">
      <w:pPr>
        <w:ind w:left="0" w:firstLine="0"/>
        <w:rPr/>
      </w:pPr>
      <w:r w:rsidDel="00000000" w:rsidR="00000000" w:rsidRPr="00000000">
        <w:rPr>
          <w:rtl w:val="0"/>
        </w:rPr>
        <w:t xml:space="preserve">3)</w:t>
      </w:r>
    </w:p>
    <w:p w:rsidR="00000000" w:rsidDel="00000000" w:rsidP="00000000" w:rsidRDefault="00000000" w:rsidRPr="00000000" w14:paraId="0000031A">
      <w:pPr>
        <w:ind w:left="0" w:firstLine="0"/>
        <w:rPr/>
      </w:pPr>
      <w:r w:rsidDel="00000000" w:rsidR="00000000" w:rsidRPr="00000000">
        <w:rPr/>
        <w:drawing>
          <wp:inline distB="114300" distT="114300" distL="114300" distR="114300">
            <wp:extent cx="5731200" cy="1282700"/>
            <wp:effectExtent b="0" l="0" r="0" t="0"/>
            <wp:docPr id="22" name="image32.png"/>
            <a:graphic>
              <a:graphicData uri="http://schemas.openxmlformats.org/drawingml/2006/picture">
                <pic:pic>
                  <pic:nvPicPr>
                    <pic:cNvPr id="0" name="image32.png"/>
                    <pic:cNvPicPr preferRelativeResize="0"/>
                  </pic:nvPicPr>
                  <pic:blipFill>
                    <a:blip r:embed="rId7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ind w:left="0" w:firstLine="0"/>
        <w:rPr/>
      </w:pPr>
      <w:r w:rsidDel="00000000" w:rsidR="00000000" w:rsidRPr="00000000">
        <w:rPr>
          <w:rtl w:val="0"/>
        </w:rPr>
        <w:t xml:space="preserve">162.19.249.114/21 =&gt; 21 bits de red y 11 de host</w:t>
      </w:r>
    </w:p>
    <w:p w:rsidR="00000000" w:rsidDel="00000000" w:rsidP="00000000" w:rsidRDefault="00000000" w:rsidRPr="00000000" w14:paraId="0000031C">
      <w:pPr>
        <w:ind w:left="0" w:firstLine="0"/>
        <w:rPr/>
      </w:pPr>
      <w:r w:rsidDel="00000000" w:rsidR="00000000" w:rsidRPr="00000000">
        <w:rPr>
          <w:rtl w:val="0"/>
        </w:rPr>
      </w:r>
    </w:p>
    <w:p w:rsidR="00000000" w:rsidDel="00000000" w:rsidP="00000000" w:rsidRDefault="00000000" w:rsidRPr="00000000" w14:paraId="0000031D">
      <w:pPr>
        <w:ind w:left="0" w:firstLine="0"/>
        <w:rPr/>
      </w:pPr>
      <w:r w:rsidDel="00000000" w:rsidR="00000000" w:rsidRPr="00000000">
        <w:rPr>
          <w:rtl w:val="0"/>
        </w:rPr>
        <w:t xml:space="preserve">A) 162.19.11111|001. =&gt; 162.19.248.0</w:t>
      </w:r>
    </w:p>
    <w:p w:rsidR="00000000" w:rsidDel="00000000" w:rsidP="00000000" w:rsidRDefault="00000000" w:rsidRPr="00000000" w14:paraId="0000031E">
      <w:pPr>
        <w:ind w:left="0" w:firstLine="0"/>
        <w:rPr/>
      </w:pPr>
      <w:r w:rsidDel="00000000" w:rsidR="00000000" w:rsidRPr="00000000">
        <w:rPr>
          <w:rtl w:val="0"/>
        </w:rPr>
        <w:t xml:space="preserve">B) 255.255.248.0</w:t>
      </w:r>
    </w:p>
    <w:p w:rsidR="00000000" w:rsidDel="00000000" w:rsidP="00000000" w:rsidRDefault="00000000" w:rsidRPr="00000000" w14:paraId="0000031F">
      <w:pPr>
        <w:ind w:left="0" w:firstLine="0"/>
        <w:rPr/>
      </w:pPr>
      <w:r w:rsidDel="00000000" w:rsidR="00000000" w:rsidRPr="00000000">
        <w:rPr>
          <w:rtl w:val="0"/>
        </w:rPr>
        <w:t xml:space="preserve">C) 162.19.248.1</w:t>
      </w:r>
    </w:p>
    <w:p w:rsidR="00000000" w:rsidDel="00000000" w:rsidP="00000000" w:rsidRDefault="00000000" w:rsidRPr="00000000" w14:paraId="00000320">
      <w:pPr>
        <w:ind w:left="0" w:firstLine="0"/>
        <w:rPr/>
      </w:pPr>
      <w:r w:rsidDel="00000000" w:rsidR="00000000" w:rsidRPr="00000000">
        <w:rPr>
          <w:rtl w:val="0"/>
        </w:rPr>
        <w:t xml:space="preserve">D) 2**11 - 2 - 1 = 2045</w:t>
      </w:r>
    </w:p>
    <w:p w:rsidR="00000000" w:rsidDel="00000000" w:rsidP="00000000" w:rsidRDefault="00000000" w:rsidRPr="00000000" w14:paraId="00000321">
      <w:pPr>
        <w:ind w:left="0" w:firstLine="0"/>
        <w:rPr/>
      </w:pPr>
      <w:r w:rsidDel="00000000" w:rsidR="00000000" w:rsidRPr="00000000">
        <w:rPr>
          <w:rtl w:val="0"/>
        </w:rPr>
        <w:t xml:space="preserve">E) Si quiero dos subredes, tengo que ceder un bit de host. Me quedan 10, así que no alcanza para 1024 hosts (podría tener 1022).</w:t>
      </w:r>
    </w:p>
    <w:p w:rsidR="00000000" w:rsidDel="00000000" w:rsidP="00000000" w:rsidRDefault="00000000" w:rsidRPr="00000000" w14:paraId="00000322">
      <w:pPr>
        <w:ind w:left="0" w:firstLine="0"/>
        <w:rPr/>
      </w:pPr>
      <w:r w:rsidDel="00000000" w:rsidR="00000000" w:rsidRPr="00000000">
        <w:rPr>
          <w:rtl w:val="0"/>
        </w:rPr>
      </w:r>
    </w:p>
    <w:p w:rsidR="00000000" w:rsidDel="00000000" w:rsidP="00000000" w:rsidRDefault="00000000" w:rsidRPr="00000000" w14:paraId="00000323">
      <w:pPr>
        <w:ind w:left="0" w:firstLine="0"/>
        <w:rPr/>
      </w:pPr>
      <w:r w:rsidDel="00000000" w:rsidR="00000000" w:rsidRPr="00000000">
        <w:rPr/>
        <w:drawing>
          <wp:inline distB="114300" distT="114300" distL="114300" distR="114300">
            <wp:extent cx="5731200" cy="2184400"/>
            <wp:effectExtent b="0" l="0" r="0" t="0"/>
            <wp:docPr id="28"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ind w:left="0" w:firstLine="0"/>
        <w:rPr/>
      </w:pPr>
      <w:r w:rsidDel="00000000" w:rsidR="00000000" w:rsidRPr="00000000">
        <w:rPr>
          <w:rtl w:val="0"/>
        </w:rPr>
      </w:r>
    </w:p>
    <w:p w:rsidR="00000000" w:rsidDel="00000000" w:rsidP="00000000" w:rsidRDefault="00000000" w:rsidRPr="00000000" w14:paraId="00000325">
      <w:pPr>
        <w:ind w:left="0" w:firstLine="0"/>
        <w:rPr/>
      </w:pPr>
      <w:r w:rsidDel="00000000" w:rsidR="00000000" w:rsidRPr="00000000">
        <w:rPr>
          <w:rtl w:val="0"/>
        </w:rPr>
        <w:t xml:space="preserve">4)IPv6</w:t>
      </w:r>
    </w:p>
    <w:p w:rsidR="00000000" w:rsidDel="00000000" w:rsidP="00000000" w:rsidRDefault="00000000" w:rsidRPr="00000000" w14:paraId="00000326">
      <w:pPr>
        <w:numPr>
          <w:ilvl w:val="0"/>
          <w:numId w:val="38"/>
        </w:numPr>
        <w:ind w:left="720" w:hanging="360"/>
        <w:rPr>
          <w:u w:val="none"/>
        </w:rPr>
      </w:pPr>
      <w:r w:rsidDel="00000000" w:rsidR="00000000" w:rsidRPr="00000000">
        <w:rPr>
          <w:b w:val="1"/>
          <w:rtl w:val="0"/>
        </w:rPr>
        <w:t xml:space="preserve">¿Cuál es la longitud de la dirección IPv6?</w:t>
      </w:r>
      <w:r w:rsidDel="00000000" w:rsidR="00000000" w:rsidRPr="00000000">
        <w:rPr>
          <w:rtl w:val="0"/>
        </w:rPr>
        <w:br w:type="textWrapping"/>
        <w:t xml:space="preserve">128 bits</w:t>
      </w:r>
    </w:p>
    <w:p w:rsidR="00000000" w:rsidDel="00000000" w:rsidP="00000000" w:rsidRDefault="00000000" w:rsidRPr="00000000" w14:paraId="00000327">
      <w:pPr>
        <w:numPr>
          <w:ilvl w:val="0"/>
          <w:numId w:val="38"/>
        </w:numPr>
        <w:ind w:left="720" w:hanging="360"/>
        <w:rPr>
          <w:u w:val="none"/>
        </w:rPr>
      </w:pPr>
      <w:r w:rsidDel="00000000" w:rsidR="00000000" w:rsidRPr="00000000">
        <w:rPr>
          <w:b w:val="1"/>
          <w:rtl w:val="0"/>
        </w:rPr>
        <w:t xml:space="preserve">¿Cómo está conformada una dirección IPv6?</w:t>
        <w:br w:type="textWrapping"/>
      </w:r>
      <w:r w:rsidDel="00000000" w:rsidR="00000000" w:rsidRPr="00000000">
        <w:rPr>
          <w:rtl w:val="0"/>
        </w:rPr>
        <w:t xml:space="preserve">Global Routing Prefix (48 bits) + Subnet ID (16 bits) + Interface ID (64 bits)</w:t>
      </w:r>
    </w:p>
    <w:p w:rsidR="00000000" w:rsidDel="00000000" w:rsidP="00000000" w:rsidRDefault="00000000" w:rsidRPr="00000000" w14:paraId="00000328">
      <w:pPr>
        <w:numPr>
          <w:ilvl w:val="0"/>
          <w:numId w:val="38"/>
        </w:numPr>
        <w:ind w:left="720" w:hanging="360"/>
        <w:rPr>
          <w:b w:val="1"/>
        </w:rPr>
      </w:pPr>
      <w:r w:rsidDel="00000000" w:rsidR="00000000" w:rsidRPr="00000000">
        <w:rPr>
          <w:b w:val="1"/>
          <w:rtl w:val="0"/>
        </w:rPr>
        <w:t xml:space="preserve">¿Cómo se identifica la dirección de broadcast?</w:t>
        <w:br w:type="textWrapping"/>
      </w:r>
      <w:r w:rsidDel="00000000" w:rsidR="00000000" w:rsidRPr="00000000">
        <w:rPr>
          <w:rtl w:val="0"/>
        </w:rPr>
        <w:t xml:space="preserve">En IPv6 no hay dirección de broadcast. Esa funcionalidad se realiza con direcciones multicast especiales. Las direcciones que empiezan con ff00::/12 son direcciones bien conocidas. Por ejemplo: FF02::1 (todos los nodos IPv6) y FF02::2 (todos los routers).</w:t>
      </w:r>
    </w:p>
    <w:p w:rsidR="00000000" w:rsidDel="00000000" w:rsidP="00000000" w:rsidRDefault="00000000" w:rsidRPr="00000000" w14:paraId="00000329">
      <w:pPr>
        <w:ind w:left="0" w:firstLine="0"/>
        <w:rPr/>
      </w:pPr>
      <w:r w:rsidDel="00000000" w:rsidR="00000000" w:rsidRPr="00000000">
        <w:rPr>
          <w:rtl w:val="0"/>
        </w:rPr>
      </w:r>
    </w:p>
    <w:p w:rsidR="00000000" w:rsidDel="00000000" w:rsidP="00000000" w:rsidRDefault="00000000" w:rsidRPr="00000000" w14:paraId="0000032A">
      <w:pPr>
        <w:ind w:left="0" w:firstLine="0"/>
        <w:rPr/>
      </w:pPr>
      <w:r w:rsidDel="00000000" w:rsidR="00000000" w:rsidRPr="00000000">
        <w:rPr>
          <w:rtl w:val="0"/>
        </w:rPr>
        <w:t xml:space="preserve">5) Ya resuelta más arriba (1-3-2023)</w:t>
      </w:r>
    </w:p>
    <w:p w:rsidR="00000000" w:rsidDel="00000000" w:rsidP="00000000" w:rsidRDefault="00000000" w:rsidRPr="00000000" w14:paraId="0000032B">
      <w:pPr>
        <w:ind w:left="0" w:firstLine="0"/>
        <w:rPr/>
      </w:pPr>
      <w:r w:rsidDel="00000000" w:rsidR="00000000" w:rsidRPr="00000000">
        <w:rPr>
          <w:rtl w:val="0"/>
        </w:rPr>
      </w:r>
    </w:p>
    <w:p w:rsidR="00000000" w:rsidDel="00000000" w:rsidP="00000000" w:rsidRDefault="00000000" w:rsidRPr="00000000" w14:paraId="0000032C">
      <w:pPr>
        <w:ind w:left="0" w:firstLine="0"/>
        <w:rPr/>
      </w:pPr>
      <w:r w:rsidDel="00000000" w:rsidR="00000000" w:rsidRPr="00000000">
        <w:rPr>
          <w:rtl w:val="0"/>
        </w:rPr>
        <w:t xml:space="preserve">6) Ruteo IP</w:t>
      </w:r>
    </w:p>
    <w:p w:rsidR="00000000" w:rsidDel="00000000" w:rsidP="00000000" w:rsidRDefault="00000000" w:rsidRPr="00000000" w14:paraId="0000032D">
      <w:pPr>
        <w:numPr>
          <w:ilvl w:val="0"/>
          <w:numId w:val="12"/>
        </w:numPr>
        <w:spacing w:after="0" w:afterAutospacing="0"/>
        <w:ind w:left="720" w:hanging="360"/>
        <w:rPr>
          <w:u w:val="none"/>
        </w:rPr>
      </w:pPr>
      <w:r w:rsidDel="00000000" w:rsidR="00000000" w:rsidRPr="00000000">
        <w:rPr>
          <w:b w:val="1"/>
          <w:rtl w:val="0"/>
        </w:rPr>
        <w:t xml:space="preserve">¿Qué elementos de información contiene una tabla de ruteo?</w:t>
        <w:br w:type="textWrapping"/>
      </w:r>
      <w:r w:rsidDel="00000000" w:rsidR="00000000" w:rsidRPr="00000000">
        <w:rPr>
          <w:rFonts w:ascii="Roboto Slab" w:cs="Roboto Slab" w:eastAsia="Roboto Slab" w:hAnsi="Roboto Slab"/>
          <w:b w:val="1"/>
          <w:rtl w:val="0"/>
        </w:rPr>
        <w:t xml:space="preserve">Se almacena la información de topología, la información que tiene el host </w:t>
      </w:r>
      <w:r w:rsidDel="00000000" w:rsidR="00000000" w:rsidRPr="00000000">
        <w:rPr>
          <w:rFonts w:ascii="Roboto Slab" w:cs="Roboto Slab" w:eastAsia="Roboto Slab" w:hAnsi="Roboto Slab"/>
          <w:rtl w:val="0"/>
        </w:rPr>
        <w:t xml:space="preserve">acerca de la red. Las columnas son:</w:t>
      </w:r>
    </w:p>
    <w:p w:rsidR="00000000" w:rsidDel="00000000" w:rsidP="00000000" w:rsidRDefault="00000000" w:rsidRPr="00000000" w14:paraId="0000032E">
      <w:pPr>
        <w:numPr>
          <w:ilvl w:val="0"/>
          <w:numId w:val="9"/>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Destination network</w:t>
      </w:r>
      <w:r w:rsidDel="00000000" w:rsidR="00000000" w:rsidRPr="00000000">
        <w:rPr>
          <w:rFonts w:ascii="Roboto Slab" w:cs="Roboto Slab" w:eastAsia="Roboto Slab" w:hAnsi="Roboto Slab"/>
          <w:rtl w:val="0"/>
        </w:rPr>
        <w:t xml:space="preserve">. Red destino o prefijo.</w:t>
      </w:r>
    </w:p>
    <w:p w:rsidR="00000000" w:rsidDel="00000000" w:rsidP="00000000" w:rsidRDefault="00000000" w:rsidRPr="00000000" w14:paraId="0000032F">
      <w:pPr>
        <w:numPr>
          <w:ilvl w:val="0"/>
          <w:numId w:val="9"/>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Netmask</w:t>
      </w:r>
      <w:r w:rsidDel="00000000" w:rsidR="00000000" w:rsidRPr="00000000">
        <w:rPr>
          <w:rFonts w:ascii="Roboto Slab" w:cs="Roboto Slab" w:eastAsia="Roboto Slab" w:hAnsi="Roboto Slab"/>
          <w:rtl w:val="0"/>
        </w:rPr>
        <w:t xml:space="preserve">. Máscara o longitud de prefijo. </w:t>
      </w:r>
    </w:p>
    <w:p w:rsidR="00000000" w:rsidDel="00000000" w:rsidP="00000000" w:rsidRDefault="00000000" w:rsidRPr="00000000" w14:paraId="00000330">
      <w:pPr>
        <w:numPr>
          <w:ilvl w:val="0"/>
          <w:numId w:val="9"/>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Gateway</w:t>
      </w:r>
      <w:r w:rsidDel="00000000" w:rsidR="00000000" w:rsidRPr="00000000">
        <w:rPr>
          <w:rFonts w:ascii="Roboto Slab" w:cs="Roboto Slab" w:eastAsia="Roboto Slab" w:hAnsi="Roboto Slab"/>
          <w:rtl w:val="0"/>
        </w:rPr>
        <w:t xml:space="preserve">. Próximo salto. Para llegar al destino debo enviar el datagrama al vecino gateway. Si el gateway es “On-link”, </w:t>
      </w:r>
      <w:r w:rsidDel="00000000" w:rsidR="00000000" w:rsidRPr="00000000">
        <w:rPr>
          <w:rFonts w:ascii="Roboto Slab" w:cs="Roboto Slab" w:eastAsia="Roboto Slab" w:hAnsi="Roboto Slab"/>
          <w:rtl w:val="0"/>
        </w:rPr>
        <w:t xml:space="preserve">ejecuto</w:t>
      </w:r>
      <w:r w:rsidDel="00000000" w:rsidR="00000000" w:rsidRPr="00000000">
        <w:rPr>
          <w:rFonts w:ascii="Roboto Slab" w:cs="Roboto Slab" w:eastAsia="Roboto Slab" w:hAnsi="Roboto Slab"/>
          <w:rtl w:val="0"/>
        </w:rPr>
        <w:t xml:space="preserve"> ARP porque cualquier destino que está en ese network</w:t>
      </w:r>
    </w:p>
    <w:p w:rsidR="00000000" w:rsidDel="00000000" w:rsidP="00000000" w:rsidRDefault="00000000" w:rsidRPr="00000000" w14:paraId="00000331">
      <w:pPr>
        <w:numPr>
          <w:ilvl w:val="0"/>
          <w:numId w:val="9"/>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Interface</w:t>
      </w:r>
      <w:r w:rsidDel="00000000" w:rsidR="00000000" w:rsidRPr="00000000">
        <w:rPr>
          <w:rFonts w:ascii="Roboto Slab" w:cs="Roboto Slab" w:eastAsia="Roboto Slab" w:hAnsi="Roboto Slab"/>
          <w:rtl w:val="0"/>
        </w:rPr>
        <w:t xml:space="preserve">. El host debe saber por cuál interfaz debe conectarse/alcanzar un determinado destino.</w:t>
      </w:r>
    </w:p>
    <w:p w:rsidR="00000000" w:rsidDel="00000000" w:rsidP="00000000" w:rsidRDefault="00000000" w:rsidRPr="00000000" w14:paraId="00000332">
      <w:pPr>
        <w:numPr>
          <w:ilvl w:val="0"/>
          <w:numId w:val="9"/>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Metric</w:t>
      </w:r>
      <w:r w:rsidDel="00000000" w:rsidR="00000000" w:rsidRPr="00000000">
        <w:rPr>
          <w:rFonts w:ascii="Roboto Slab" w:cs="Roboto Slab" w:eastAsia="Roboto Slab" w:hAnsi="Roboto Slab"/>
          <w:rtl w:val="0"/>
        </w:rPr>
        <w:t xml:space="preserve">. Si tengo dos entradas idénticas, gana la que tiene menos metric. </w:t>
      </w:r>
      <w:r w:rsidDel="00000000" w:rsidR="00000000" w:rsidRPr="00000000">
        <w:rPr>
          <w:rtl w:val="0"/>
        </w:rPr>
      </w:r>
    </w:p>
    <w:p w:rsidR="00000000" w:rsidDel="00000000" w:rsidP="00000000" w:rsidRDefault="00000000" w:rsidRPr="00000000" w14:paraId="00000333">
      <w:pPr>
        <w:numPr>
          <w:ilvl w:val="0"/>
          <w:numId w:val="12"/>
        </w:numPr>
        <w:ind w:left="720" w:hanging="360"/>
        <w:rPr>
          <w:b w:val="1"/>
        </w:rPr>
      </w:pPr>
      <w:r w:rsidDel="00000000" w:rsidR="00000000" w:rsidRPr="00000000">
        <w:rPr>
          <w:b w:val="1"/>
          <w:rtl w:val="0"/>
        </w:rPr>
        <w:t xml:space="preserve">¿En qué se diferencian los protocolos </w:t>
      </w:r>
      <w:r w:rsidDel="00000000" w:rsidR="00000000" w:rsidRPr="00000000">
        <w:rPr>
          <w:b w:val="1"/>
          <w:i w:val="1"/>
          <w:rtl w:val="0"/>
        </w:rPr>
        <w:t xml:space="preserve">vector-distancia</w:t>
      </w:r>
      <w:r w:rsidDel="00000000" w:rsidR="00000000" w:rsidRPr="00000000">
        <w:rPr>
          <w:b w:val="1"/>
          <w:rtl w:val="0"/>
        </w:rPr>
        <w:t xml:space="preserve"> de los </w:t>
      </w:r>
      <w:r w:rsidDel="00000000" w:rsidR="00000000" w:rsidRPr="00000000">
        <w:rPr>
          <w:b w:val="1"/>
          <w:i w:val="1"/>
          <w:rtl w:val="0"/>
        </w:rPr>
        <w:t xml:space="preserve">link-state</w:t>
      </w:r>
      <w:r w:rsidDel="00000000" w:rsidR="00000000" w:rsidRPr="00000000">
        <w:rPr>
          <w:b w:val="1"/>
          <w:rtl w:val="0"/>
        </w:rPr>
        <w:t xml:space="preserve">?</w:t>
        <w:br w:type="textWrapping"/>
      </w:r>
      <w:r w:rsidDel="00000000" w:rsidR="00000000" w:rsidRPr="00000000">
        <w:rPr>
          <w:rtl w:val="0"/>
        </w:rPr>
        <w:t xml:space="preserve">Vector distancia toma en cuenta unicamente la cantidad de saltos entre el origen y el destino mientras que Link State (Estado de enlace) toma en cuenta la confiabilidad + delay + distancia y la capacidad</w:t>
      </w:r>
    </w:p>
    <w:p w:rsidR="00000000" w:rsidDel="00000000" w:rsidP="00000000" w:rsidRDefault="00000000" w:rsidRPr="00000000" w14:paraId="00000334">
      <w:pPr>
        <w:numPr>
          <w:ilvl w:val="0"/>
          <w:numId w:val="12"/>
        </w:numPr>
        <w:ind w:left="720" w:hanging="360"/>
        <w:rPr>
          <w:b w:val="1"/>
        </w:rPr>
      </w:pPr>
      <w:r w:rsidDel="00000000" w:rsidR="00000000" w:rsidRPr="00000000">
        <w:rPr>
          <w:b w:val="1"/>
          <w:rtl w:val="0"/>
        </w:rPr>
        <w:t xml:space="preserve">Indique a qué grupo pertenecen los utilizados en las prácticas de laboratorio</w:t>
        <w:br w:type="textWrapping"/>
      </w:r>
      <w:r w:rsidDel="00000000" w:rsidR="00000000" w:rsidRPr="00000000">
        <w:rPr>
          <w:rtl w:val="0"/>
        </w:rPr>
        <w:t xml:space="preserve">Vector distancia porque solo mediamos la cantidad de saltos. </w:t>
      </w:r>
    </w:p>
    <w:p w:rsidR="00000000" w:rsidDel="00000000" w:rsidP="00000000" w:rsidRDefault="00000000" w:rsidRPr="00000000" w14:paraId="00000335">
      <w:pPr>
        <w:ind w:left="0" w:firstLine="0"/>
        <w:rPr/>
      </w:pPr>
      <w:r w:rsidDel="00000000" w:rsidR="00000000" w:rsidRPr="00000000">
        <w:rPr>
          <w:rtl w:val="0"/>
        </w:rPr>
      </w:r>
    </w:p>
    <w:p w:rsidR="00000000" w:rsidDel="00000000" w:rsidP="00000000" w:rsidRDefault="00000000" w:rsidRPr="00000000" w14:paraId="00000336">
      <w:pPr>
        <w:ind w:left="0" w:firstLine="0"/>
        <w:rPr/>
      </w:pPr>
      <w:r w:rsidDel="00000000" w:rsidR="00000000" w:rsidRPr="00000000">
        <w:rPr>
          <w:rtl w:val="0"/>
        </w:rPr>
      </w:r>
    </w:p>
    <w:p w:rsidR="00000000" w:rsidDel="00000000" w:rsidP="00000000" w:rsidRDefault="00000000" w:rsidRPr="00000000" w14:paraId="00000337">
      <w:pPr>
        <w:pStyle w:val="Heading1"/>
        <w:rPr/>
      </w:pPr>
      <w:bookmarkStart w:colFirst="0" w:colLast="0" w:name="_5uixz9y1530x" w:id="10"/>
      <w:bookmarkEnd w:id="10"/>
      <w:r w:rsidDel="00000000" w:rsidR="00000000" w:rsidRPr="00000000">
        <w:rPr>
          <w:rtl w:val="0"/>
        </w:rPr>
        <w:t xml:space="preserve">6-12-2023 (Koval)</w:t>
      </w:r>
    </w:p>
    <w:p w:rsidR="00000000" w:rsidDel="00000000" w:rsidP="00000000" w:rsidRDefault="00000000" w:rsidRPr="00000000" w14:paraId="00000338">
      <w:pPr>
        <w:rPr/>
      </w:pPr>
      <w:r w:rsidDel="00000000" w:rsidR="00000000" w:rsidRPr="00000000">
        <w:rPr>
          <w:rtl w:val="0"/>
        </w:rPr>
        <w:t xml:space="preserve">1)</w:t>
      </w:r>
    </w:p>
    <w:p w:rsidR="00000000" w:rsidDel="00000000" w:rsidP="00000000" w:rsidRDefault="00000000" w:rsidRPr="00000000" w14:paraId="00000339">
      <w:pPr>
        <w:rPr/>
      </w:pPr>
      <w:r w:rsidDel="00000000" w:rsidR="00000000" w:rsidRPr="00000000">
        <w:rPr/>
        <w:drawing>
          <wp:inline distB="114300" distT="114300" distL="114300" distR="114300">
            <wp:extent cx="5172075" cy="2000250"/>
            <wp:effectExtent b="0" l="0" r="0" t="0"/>
            <wp:docPr id="65" name="image63.png"/>
            <a:graphic>
              <a:graphicData uri="http://schemas.openxmlformats.org/drawingml/2006/picture">
                <pic:pic>
                  <pic:nvPicPr>
                    <pic:cNvPr id="0" name="image63.png"/>
                    <pic:cNvPicPr preferRelativeResize="0"/>
                  </pic:nvPicPr>
                  <pic:blipFill>
                    <a:blip r:embed="rId81"/>
                    <a:srcRect b="0" l="0" r="0" t="0"/>
                    <a:stretch>
                      <a:fillRect/>
                    </a:stretch>
                  </pic:blipFill>
                  <pic:spPr>
                    <a:xfrm>
                      <a:off x="0" y="0"/>
                      <a:ext cx="51720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0" w:firstLine="0"/>
        <w:rPr/>
      </w:pPr>
      <w:r w:rsidDel="00000000" w:rsidR="00000000" w:rsidRPr="00000000">
        <w:rPr>
          <w:rtl w:val="0"/>
        </w:rPr>
        <w:t xml:space="preserve">DIR MAC DESTINO = 01 00 5E 7F FF FA</w:t>
      </w:r>
      <w:r w:rsidDel="00000000" w:rsidR="00000000" w:rsidRPr="00000000">
        <w:rPr>
          <w:rtl w:val="0"/>
        </w:rPr>
      </w:r>
    </w:p>
    <w:p w:rsidR="00000000" w:rsidDel="00000000" w:rsidP="00000000" w:rsidRDefault="00000000" w:rsidRPr="00000000" w14:paraId="0000033B">
      <w:pPr>
        <w:ind w:left="0" w:firstLine="0"/>
        <w:rPr/>
      </w:pPr>
      <w:r w:rsidDel="00000000" w:rsidR="00000000" w:rsidRPr="00000000">
        <w:rPr>
          <w:rtl w:val="0"/>
        </w:rPr>
        <w:t xml:space="preserve">DIR MAC ORIGEN  = 00 21 29 BC 93 B9</w:t>
      </w:r>
    </w:p>
    <w:p w:rsidR="00000000" w:rsidDel="00000000" w:rsidP="00000000" w:rsidRDefault="00000000" w:rsidRPr="00000000" w14:paraId="0000033C">
      <w:pPr>
        <w:ind w:left="0" w:firstLine="0"/>
        <w:rPr/>
      </w:pPr>
      <w:r w:rsidDel="00000000" w:rsidR="00000000" w:rsidRPr="00000000">
        <w:rPr>
          <w:rtl w:val="0"/>
        </w:rPr>
        <w:t xml:space="preserve">ETHERTYPE = 08 00 (IPv4)</w:t>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ind w:left="0" w:firstLine="0"/>
        <w:rPr/>
      </w:pPr>
      <w:r w:rsidDel="00000000" w:rsidR="00000000" w:rsidRPr="00000000">
        <w:rPr>
          <w:rtl w:val="0"/>
        </w:rPr>
        <w:t xml:space="preserve">-- IP --</w:t>
      </w:r>
    </w:p>
    <w:p w:rsidR="00000000" w:rsidDel="00000000" w:rsidP="00000000" w:rsidRDefault="00000000" w:rsidRPr="00000000" w14:paraId="0000033F">
      <w:pPr>
        <w:ind w:left="0" w:firstLine="0"/>
        <w:rPr/>
      </w:pPr>
      <w:r w:rsidDel="00000000" w:rsidR="00000000" w:rsidRPr="00000000">
        <w:rPr>
          <w:rtl w:val="0"/>
        </w:rPr>
      </w:r>
    </w:p>
    <w:p w:rsidR="00000000" w:rsidDel="00000000" w:rsidP="00000000" w:rsidRDefault="00000000" w:rsidRPr="00000000" w14:paraId="00000340">
      <w:pPr>
        <w:ind w:left="0" w:firstLine="0"/>
        <w:rPr/>
      </w:pPr>
      <w:r w:rsidDel="00000000" w:rsidR="00000000" w:rsidRPr="00000000">
        <w:rPr>
          <w:rtl w:val="0"/>
        </w:rPr>
        <w:t xml:space="preserve">VERSION = 4</w:t>
      </w:r>
    </w:p>
    <w:p w:rsidR="00000000" w:rsidDel="00000000" w:rsidP="00000000" w:rsidRDefault="00000000" w:rsidRPr="00000000" w14:paraId="00000341">
      <w:pPr>
        <w:ind w:left="0" w:firstLine="0"/>
        <w:rPr/>
      </w:pPr>
      <w:r w:rsidDel="00000000" w:rsidR="00000000" w:rsidRPr="00000000">
        <w:rPr>
          <w:rtl w:val="0"/>
        </w:rPr>
        <w:t xml:space="preserve">HEADER LENGTH = 5</w:t>
      </w:r>
    </w:p>
    <w:p w:rsidR="00000000" w:rsidDel="00000000" w:rsidP="00000000" w:rsidRDefault="00000000" w:rsidRPr="00000000" w14:paraId="00000342">
      <w:pPr>
        <w:ind w:left="0" w:firstLine="0"/>
        <w:rPr/>
      </w:pPr>
      <w:r w:rsidDel="00000000" w:rsidR="00000000" w:rsidRPr="00000000">
        <w:rPr>
          <w:rtl w:val="0"/>
        </w:rPr>
        <w:t xml:space="preserve">TOS = 00</w:t>
      </w:r>
    </w:p>
    <w:p w:rsidR="00000000" w:rsidDel="00000000" w:rsidP="00000000" w:rsidRDefault="00000000" w:rsidRPr="00000000" w14:paraId="00000343">
      <w:pPr>
        <w:ind w:left="0" w:firstLine="0"/>
        <w:rPr/>
      </w:pPr>
      <w:r w:rsidDel="00000000" w:rsidR="00000000" w:rsidRPr="00000000">
        <w:rPr>
          <w:rtl w:val="0"/>
        </w:rPr>
        <w:t xml:space="preserve">TOTAL LENGTH = 01 41</w:t>
      </w:r>
    </w:p>
    <w:p w:rsidR="00000000" w:rsidDel="00000000" w:rsidP="00000000" w:rsidRDefault="00000000" w:rsidRPr="00000000" w14:paraId="00000344">
      <w:pPr>
        <w:ind w:left="0" w:firstLine="0"/>
        <w:rPr/>
      </w:pPr>
      <w:r w:rsidDel="00000000" w:rsidR="00000000" w:rsidRPr="00000000">
        <w:rPr>
          <w:rtl w:val="0"/>
        </w:rPr>
        <w:t xml:space="preserve">IDENTIFICATION = E2 64</w:t>
      </w:r>
    </w:p>
    <w:p w:rsidR="00000000" w:rsidDel="00000000" w:rsidP="00000000" w:rsidRDefault="00000000" w:rsidRPr="00000000" w14:paraId="00000345">
      <w:pPr>
        <w:ind w:left="0" w:firstLine="0"/>
        <w:rPr/>
      </w:pPr>
      <w:r w:rsidDel="00000000" w:rsidR="00000000" w:rsidRPr="00000000">
        <w:rPr>
          <w:rtl w:val="0"/>
        </w:rPr>
        <w:t xml:space="preserve">FLAGS = 0</w:t>
      </w:r>
    </w:p>
    <w:p w:rsidR="00000000" w:rsidDel="00000000" w:rsidP="00000000" w:rsidRDefault="00000000" w:rsidRPr="00000000" w14:paraId="00000346">
      <w:pPr>
        <w:ind w:left="0" w:firstLine="0"/>
        <w:rPr/>
      </w:pPr>
      <w:r w:rsidDel="00000000" w:rsidR="00000000" w:rsidRPr="00000000">
        <w:rPr>
          <w:rtl w:val="0"/>
        </w:rPr>
        <w:t xml:space="preserve">FRAGMENT OFFSET = 0 00</w:t>
      </w:r>
    </w:p>
    <w:p w:rsidR="00000000" w:rsidDel="00000000" w:rsidP="00000000" w:rsidRDefault="00000000" w:rsidRPr="00000000" w14:paraId="00000347">
      <w:pPr>
        <w:ind w:left="0" w:firstLine="0"/>
        <w:rPr/>
      </w:pPr>
      <w:r w:rsidDel="00000000" w:rsidR="00000000" w:rsidRPr="00000000">
        <w:rPr>
          <w:rtl w:val="0"/>
        </w:rPr>
        <w:t xml:space="preserve">TTL = 01</w:t>
      </w:r>
    </w:p>
    <w:p w:rsidR="00000000" w:rsidDel="00000000" w:rsidP="00000000" w:rsidRDefault="00000000" w:rsidRPr="00000000" w14:paraId="00000348">
      <w:pPr>
        <w:ind w:left="0" w:firstLine="0"/>
        <w:rPr/>
      </w:pPr>
      <w:r w:rsidDel="00000000" w:rsidR="00000000" w:rsidRPr="00000000">
        <w:rPr>
          <w:rtl w:val="0"/>
        </w:rPr>
        <w:t xml:space="preserve">PROTOCOL = 11 (UDP)</w:t>
      </w:r>
    </w:p>
    <w:p w:rsidR="00000000" w:rsidDel="00000000" w:rsidP="00000000" w:rsidRDefault="00000000" w:rsidRPr="00000000" w14:paraId="00000349">
      <w:pPr>
        <w:ind w:left="0" w:firstLine="0"/>
        <w:rPr/>
      </w:pPr>
      <w:r w:rsidDel="00000000" w:rsidR="00000000" w:rsidRPr="00000000">
        <w:rPr>
          <w:rtl w:val="0"/>
        </w:rPr>
        <w:t xml:space="preserve">CHECKSUM = 24 A4</w:t>
      </w:r>
    </w:p>
    <w:p w:rsidR="00000000" w:rsidDel="00000000" w:rsidP="00000000" w:rsidRDefault="00000000" w:rsidRPr="00000000" w14:paraId="0000034A">
      <w:pPr>
        <w:ind w:left="0" w:firstLine="0"/>
        <w:rPr>
          <w:shd w:fill="d9ead3" w:val="clear"/>
        </w:rPr>
      </w:pPr>
      <w:r w:rsidDel="00000000" w:rsidR="00000000" w:rsidRPr="00000000">
        <w:rPr>
          <w:shd w:fill="d9ead3" w:val="clear"/>
          <w:rtl w:val="0"/>
        </w:rPr>
        <w:t xml:space="preserve">DIR ORIGEN = C0 A8 01 01 = 192.168.1.1</w:t>
      </w:r>
    </w:p>
    <w:p w:rsidR="00000000" w:rsidDel="00000000" w:rsidP="00000000" w:rsidRDefault="00000000" w:rsidRPr="00000000" w14:paraId="0000034B">
      <w:pPr>
        <w:ind w:left="0" w:firstLine="0"/>
        <w:rPr>
          <w:shd w:fill="d9ead3" w:val="clear"/>
        </w:rPr>
      </w:pPr>
      <w:r w:rsidDel="00000000" w:rsidR="00000000" w:rsidRPr="00000000">
        <w:rPr>
          <w:shd w:fill="d9ead3" w:val="clear"/>
          <w:rtl w:val="0"/>
        </w:rPr>
        <w:t xml:space="preserve">DIR DESTINO = EF FF FF FA = 239.255.255.250</w:t>
      </w:r>
    </w:p>
    <w:p w:rsidR="00000000" w:rsidDel="00000000" w:rsidP="00000000" w:rsidRDefault="00000000" w:rsidRPr="00000000" w14:paraId="0000034C">
      <w:pPr>
        <w:ind w:left="0" w:firstLine="0"/>
        <w:rPr/>
      </w:pPr>
      <w:r w:rsidDel="00000000" w:rsidR="00000000" w:rsidRPr="00000000">
        <w:rPr>
          <w:rtl w:val="0"/>
        </w:rPr>
      </w:r>
    </w:p>
    <w:p w:rsidR="00000000" w:rsidDel="00000000" w:rsidP="00000000" w:rsidRDefault="00000000" w:rsidRPr="00000000" w14:paraId="0000034D">
      <w:pPr>
        <w:ind w:left="0" w:firstLine="0"/>
        <w:rPr/>
      </w:pPr>
      <w:r w:rsidDel="00000000" w:rsidR="00000000" w:rsidRPr="00000000">
        <w:rPr>
          <w:rtl w:val="0"/>
        </w:rPr>
        <w:t xml:space="preserve">-- UDP --</w:t>
      </w:r>
    </w:p>
    <w:p w:rsidR="00000000" w:rsidDel="00000000" w:rsidP="00000000" w:rsidRDefault="00000000" w:rsidRPr="00000000" w14:paraId="0000034E">
      <w:pPr>
        <w:ind w:left="0" w:firstLine="0"/>
        <w:rPr/>
      </w:pPr>
      <w:r w:rsidDel="00000000" w:rsidR="00000000" w:rsidRPr="00000000">
        <w:rPr>
          <w:rtl w:val="0"/>
        </w:rPr>
        <w:t xml:space="preserve">PUERTO ORIGEN = 05 F4 = 1524</w:t>
      </w:r>
    </w:p>
    <w:p w:rsidR="00000000" w:rsidDel="00000000" w:rsidP="00000000" w:rsidRDefault="00000000" w:rsidRPr="00000000" w14:paraId="0000034F">
      <w:pPr>
        <w:ind w:left="0" w:firstLine="0"/>
        <w:rPr/>
      </w:pPr>
      <w:r w:rsidDel="00000000" w:rsidR="00000000" w:rsidRPr="00000000">
        <w:rPr>
          <w:rtl w:val="0"/>
        </w:rPr>
        <w:t xml:space="preserve">PUERTO DESTINO = 07 6C = 1900</w:t>
      </w:r>
    </w:p>
    <w:p w:rsidR="00000000" w:rsidDel="00000000" w:rsidP="00000000" w:rsidRDefault="00000000" w:rsidRPr="00000000" w14:paraId="00000350">
      <w:pPr>
        <w:ind w:left="0" w:firstLine="0"/>
        <w:rPr/>
      </w:pPr>
      <w:r w:rsidDel="00000000" w:rsidR="00000000" w:rsidRPr="00000000">
        <w:rPr>
          <w:rtl w:val="0"/>
        </w:rPr>
      </w:r>
    </w:p>
    <w:p w:rsidR="00000000" w:rsidDel="00000000" w:rsidP="00000000" w:rsidRDefault="00000000" w:rsidRPr="00000000" w14:paraId="00000351">
      <w:pPr>
        <w:numPr>
          <w:ilvl w:val="0"/>
          <w:numId w:val="11"/>
        </w:numPr>
        <w:ind w:left="720" w:hanging="360"/>
        <w:rPr>
          <w:u w:val="none"/>
        </w:rPr>
      </w:pPr>
      <w:r w:rsidDel="00000000" w:rsidR="00000000" w:rsidRPr="00000000">
        <w:rPr>
          <w:rtl w:val="0"/>
        </w:rPr>
        <w:t xml:space="preserve">DIR ORIGEN = C0 A8 01 01 = 192.168.1.1 </w:t>
        <w:br w:type="textWrapping"/>
        <w:t xml:space="preserve">DIR DESTINO = EF FF FF FA = 239.255.255.250</w:t>
      </w:r>
    </w:p>
    <w:p w:rsidR="00000000" w:rsidDel="00000000" w:rsidP="00000000" w:rsidRDefault="00000000" w:rsidRPr="00000000" w14:paraId="00000352">
      <w:pPr>
        <w:numPr>
          <w:ilvl w:val="0"/>
          <w:numId w:val="11"/>
        </w:numPr>
        <w:ind w:left="720" w:hanging="360"/>
        <w:rPr>
          <w:u w:val="none"/>
        </w:rPr>
      </w:pPr>
      <w:r w:rsidDel="00000000" w:rsidR="00000000" w:rsidRPr="00000000">
        <w:rPr>
          <w:rtl w:val="0"/>
        </w:rPr>
        <w:t xml:space="preserve">ETHERNET + IP + UDP</w:t>
      </w:r>
    </w:p>
    <w:p w:rsidR="00000000" w:rsidDel="00000000" w:rsidP="00000000" w:rsidRDefault="00000000" w:rsidRPr="00000000" w14:paraId="00000353">
      <w:pPr>
        <w:numPr>
          <w:ilvl w:val="0"/>
          <w:numId w:val="11"/>
        </w:numPr>
        <w:ind w:left="720" w:hanging="360"/>
        <w:rPr>
          <w:u w:val="none"/>
        </w:rPr>
      </w:pPr>
      <w:r w:rsidDel="00000000" w:rsidR="00000000" w:rsidRPr="00000000">
        <w:rPr>
          <w:rtl w:val="0"/>
        </w:rPr>
        <w:t xml:space="preserve">TTL = 01</w:t>
      </w:r>
    </w:p>
    <w:p w:rsidR="00000000" w:rsidDel="00000000" w:rsidP="00000000" w:rsidRDefault="00000000" w:rsidRPr="00000000" w14:paraId="00000354">
      <w:pPr>
        <w:numPr>
          <w:ilvl w:val="0"/>
          <w:numId w:val="11"/>
        </w:numPr>
        <w:ind w:left="720" w:hanging="360"/>
        <w:rPr>
          <w:u w:val="none"/>
        </w:rPr>
      </w:pPr>
      <w:r w:rsidDel="00000000" w:rsidR="00000000" w:rsidRPr="00000000">
        <w:rPr>
          <w:rtl w:val="0"/>
        </w:rPr>
        <w:t xml:space="preserve">Es UDP, por lo tanto, no se establece una conexión.</w:t>
      </w:r>
      <w:commentRangeStart w:id="14"/>
      <w:commentRangeStart w:id="15"/>
      <w:commentRangeStart w:id="16"/>
      <w:r w:rsidDel="00000000" w:rsidR="00000000" w:rsidRPr="00000000">
        <w:rPr>
          <w:rtl w:val="0"/>
        </w:rPr>
      </w:r>
    </w:p>
    <w:p w:rsidR="00000000" w:rsidDel="00000000" w:rsidP="00000000" w:rsidRDefault="00000000" w:rsidRPr="00000000" w14:paraId="00000355">
      <w:pPr>
        <w:rPr/>
      </w:pP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356">
      <w:pPr>
        <w:ind w:left="0" w:firstLine="0"/>
        <w:rPr/>
      </w:pPr>
      <w:r w:rsidDel="00000000" w:rsidR="00000000" w:rsidRPr="00000000">
        <w:rPr>
          <w:rtl w:val="0"/>
        </w:rPr>
        <w:t xml:space="preserve">2)</w:t>
      </w:r>
    </w:p>
    <w:p w:rsidR="00000000" w:rsidDel="00000000" w:rsidP="00000000" w:rsidRDefault="00000000" w:rsidRPr="00000000" w14:paraId="00000357">
      <w:pPr>
        <w:ind w:left="0" w:firstLine="0"/>
        <w:rPr/>
      </w:pPr>
      <w:r w:rsidDel="00000000" w:rsidR="00000000" w:rsidRPr="00000000">
        <w:rPr/>
        <w:drawing>
          <wp:inline distB="114300" distT="114300" distL="114300" distR="114300">
            <wp:extent cx="5731200" cy="647700"/>
            <wp:effectExtent b="0" l="0" r="0" t="0"/>
            <wp:docPr id="78" name="image72.png"/>
            <a:graphic>
              <a:graphicData uri="http://schemas.openxmlformats.org/drawingml/2006/picture">
                <pic:pic>
                  <pic:nvPicPr>
                    <pic:cNvPr id="0" name="image72.png"/>
                    <pic:cNvPicPr preferRelativeResize="0"/>
                  </pic:nvPicPr>
                  <pic:blipFill>
                    <a:blip r:embed="rId82"/>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ind w:left="0" w:firstLine="0"/>
        <w:rPr/>
      </w:pP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Requerimiento/</w:t>
              <w:br w:type="textWrapping"/>
              <w:t xml:space="preserve">Bloque Asignado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Network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Broadcast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Prefix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120/128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172.16.0.0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172.16.0.127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255.255.255.128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61/64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172.16.0.128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172.16.0.191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255.255.255.192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172.16.0.192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172.16.0.207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255.255.255.240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6"/>
                <w:szCs w:val="16"/>
              </w:rPr>
            </w:pPr>
            <w:r w:rsidDel="00000000" w:rsidR="00000000" w:rsidRPr="00000000">
              <w:rPr>
                <w:sz w:val="16"/>
                <w:szCs w:val="16"/>
                <w:rtl w:val="0"/>
              </w:rPr>
              <w:t xml:space="preserve">/28</w:t>
            </w:r>
          </w:p>
        </w:tc>
      </w:tr>
    </w:tbl>
    <w:p w:rsidR="00000000" w:rsidDel="00000000" w:rsidP="00000000" w:rsidRDefault="00000000" w:rsidRPr="00000000" w14:paraId="0000036E">
      <w:pPr>
        <w:ind w:left="0" w:firstLine="0"/>
        <w:rPr/>
      </w:pPr>
      <w:r w:rsidDel="00000000" w:rsidR="00000000" w:rsidRPr="00000000">
        <w:rPr>
          <w:rtl w:val="0"/>
        </w:rPr>
      </w:r>
    </w:p>
    <w:p w:rsidR="00000000" w:rsidDel="00000000" w:rsidP="00000000" w:rsidRDefault="00000000" w:rsidRPr="00000000" w14:paraId="0000036F">
      <w:pPr>
        <w:ind w:left="0" w:firstLine="0"/>
        <w:rPr/>
      </w:pPr>
      <w:r w:rsidDel="00000000" w:rsidR="00000000" w:rsidRPr="00000000">
        <w:rPr>
          <w:rtl w:val="0"/>
        </w:rPr>
      </w:r>
    </w:p>
    <w:p w:rsidR="00000000" w:rsidDel="00000000" w:rsidP="00000000" w:rsidRDefault="00000000" w:rsidRPr="00000000" w14:paraId="00000370">
      <w:pPr>
        <w:ind w:left="0" w:firstLine="0"/>
        <w:rPr/>
      </w:pPr>
      <w:r w:rsidDel="00000000" w:rsidR="00000000" w:rsidRPr="00000000">
        <w:rPr>
          <w:rtl w:val="0"/>
        </w:rPr>
      </w:r>
    </w:p>
    <w:p w:rsidR="00000000" w:rsidDel="00000000" w:rsidP="00000000" w:rsidRDefault="00000000" w:rsidRPr="00000000" w14:paraId="00000371">
      <w:pPr>
        <w:ind w:left="0" w:firstLine="0"/>
        <w:rPr/>
      </w:pPr>
      <w:r w:rsidDel="00000000" w:rsidR="00000000" w:rsidRPr="00000000">
        <w:rPr>
          <w:rtl w:val="0"/>
        </w:rPr>
        <w:t xml:space="preserve">3) </w:t>
      </w:r>
    </w:p>
    <w:p w:rsidR="00000000" w:rsidDel="00000000" w:rsidP="00000000" w:rsidRDefault="00000000" w:rsidRPr="00000000" w14:paraId="00000372">
      <w:pPr>
        <w:ind w:left="0" w:firstLine="0"/>
        <w:rPr/>
      </w:pPr>
      <w:r w:rsidDel="00000000" w:rsidR="00000000" w:rsidRPr="00000000">
        <w:rPr/>
        <w:drawing>
          <wp:inline distB="114300" distT="114300" distL="114300" distR="114300">
            <wp:extent cx="5731200" cy="749300"/>
            <wp:effectExtent b="0" l="0" r="0" t="0"/>
            <wp:docPr id="12"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ind w:left="0" w:firstLine="0"/>
        <w:rPr/>
      </w:pPr>
      <w:r w:rsidDel="00000000" w:rsidR="00000000" w:rsidRPr="00000000">
        <w:rPr>
          <w:rtl w:val="0"/>
        </w:rPr>
      </w:r>
    </w:p>
    <w:p w:rsidR="00000000" w:rsidDel="00000000" w:rsidP="00000000" w:rsidRDefault="00000000" w:rsidRPr="00000000" w14:paraId="00000374">
      <w:pPr>
        <w:ind w:left="0" w:firstLine="0"/>
        <w:rPr/>
      </w:pPr>
      <w:r w:rsidDel="00000000" w:rsidR="00000000" w:rsidRPr="00000000">
        <w:rPr>
          <w:rtl w:val="0"/>
        </w:rPr>
        <w:t xml:space="preserve">La dirección de broadcast es aquella que tiene todos 1s en la parte de host</w:t>
      </w:r>
    </w:p>
    <w:p w:rsidR="00000000" w:rsidDel="00000000" w:rsidP="00000000" w:rsidRDefault="00000000" w:rsidRPr="00000000" w14:paraId="00000375">
      <w:pPr>
        <w:ind w:left="0" w:firstLine="0"/>
        <w:rPr/>
      </w:pPr>
      <w:r w:rsidDel="00000000" w:rsidR="00000000" w:rsidRPr="00000000">
        <w:rPr>
          <w:rtl w:val="0"/>
        </w:rPr>
        <w:t xml:space="preserve">192.168.0.01101011 =&gt; Los últimos dos bits </w:t>
      </w:r>
      <w:r w:rsidDel="00000000" w:rsidR="00000000" w:rsidRPr="00000000">
        <w:rPr>
          <w:rtl w:val="0"/>
        </w:rPr>
        <w:t xml:space="preserve">representarían</w:t>
      </w:r>
      <w:r w:rsidDel="00000000" w:rsidR="00000000" w:rsidRPr="00000000">
        <w:rPr>
          <w:rtl w:val="0"/>
        </w:rPr>
        <w:t xml:space="preserve"> la dirección de broadcast.</w:t>
      </w:r>
    </w:p>
    <w:p w:rsidR="00000000" w:rsidDel="00000000" w:rsidP="00000000" w:rsidRDefault="00000000" w:rsidRPr="00000000" w14:paraId="00000376">
      <w:pPr>
        <w:ind w:left="0" w:firstLine="0"/>
        <w:rPr/>
      </w:pPr>
      <w:r w:rsidDel="00000000" w:rsidR="00000000" w:rsidRPr="00000000">
        <w:rPr>
          <w:rtl w:val="0"/>
        </w:rPr>
        <w:t xml:space="preserve">La dirección de red es aquella que todos los bits del host son 0s</w:t>
      </w:r>
    </w:p>
    <w:p w:rsidR="00000000" w:rsidDel="00000000" w:rsidP="00000000" w:rsidRDefault="00000000" w:rsidRPr="00000000" w14:paraId="00000377">
      <w:pPr>
        <w:rPr>
          <w:shd w:fill="cfe2f3" w:val="clear"/>
        </w:rPr>
      </w:pPr>
      <w:r w:rsidDel="00000000" w:rsidR="00000000" w:rsidRPr="00000000">
        <w:rPr>
          <w:rtl w:val="0"/>
        </w:rPr>
        <w:t xml:space="preserve">192.168.0.011010</w:t>
      </w:r>
      <w:r w:rsidDel="00000000" w:rsidR="00000000" w:rsidRPr="00000000">
        <w:rPr>
          <w:shd w:fill="cfe2f3" w:val="clear"/>
          <w:rtl w:val="0"/>
        </w:rPr>
        <w:t xml:space="preserve">00</w:t>
      </w:r>
    </w:p>
    <w:p w:rsidR="00000000" w:rsidDel="00000000" w:rsidP="00000000" w:rsidRDefault="00000000" w:rsidRPr="00000000" w14:paraId="00000378">
      <w:pPr>
        <w:ind w:left="0" w:firstLine="0"/>
        <w:rPr/>
      </w:pPr>
      <w:r w:rsidDel="00000000" w:rsidR="00000000" w:rsidRPr="00000000">
        <w:rPr>
          <w:rtl w:val="0"/>
        </w:rPr>
      </w:r>
    </w:p>
    <w:p w:rsidR="00000000" w:rsidDel="00000000" w:rsidP="00000000" w:rsidRDefault="00000000" w:rsidRPr="00000000" w14:paraId="00000379">
      <w:pPr>
        <w:numPr>
          <w:ilvl w:val="0"/>
          <w:numId w:val="45"/>
        </w:numPr>
        <w:ind w:left="720" w:hanging="360"/>
        <w:rPr>
          <w:u w:val="none"/>
        </w:rPr>
      </w:pPr>
      <w:r w:rsidDel="00000000" w:rsidR="00000000" w:rsidRPr="00000000">
        <w:rPr>
          <w:rtl w:val="0"/>
        </w:rPr>
        <w:t xml:space="preserve">192.168.0.104</w:t>
      </w:r>
    </w:p>
    <w:p w:rsidR="00000000" w:rsidDel="00000000" w:rsidP="00000000" w:rsidRDefault="00000000" w:rsidRPr="00000000" w14:paraId="0000037A">
      <w:pPr>
        <w:numPr>
          <w:ilvl w:val="0"/>
          <w:numId w:val="45"/>
        </w:numPr>
        <w:ind w:left="720" w:hanging="360"/>
        <w:rPr>
          <w:u w:val="none"/>
        </w:rPr>
      </w:pPr>
      <w:r w:rsidDel="00000000" w:rsidR="00000000" w:rsidRPr="00000000">
        <w:rPr>
          <w:rtl w:val="0"/>
        </w:rPr>
        <w:t xml:space="preserve">255.255.255.252</w:t>
      </w:r>
    </w:p>
    <w:p w:rsidR="00000000" w:rsidDel="00000000" w:rsidP="00000000" w:rsidRDefault="00000000" w:rsidRPr="00000000" w14:paraId="0000037B">
      <w:pPr>
        <w:numPr>
          <w:ilvl w:val="0"/>
          <w:numId w:val="45"/>
        </w:numPr>
        <w:ind w:left="720" w:hanging="360"/>
        <w:rPr>
          <w:u w:val="none"/>
        </w:rPr>
      </w:pPr>
      <w:r w:rsidDel="00000000" w:rsidR="00000000" w:rsidRPr="00000000">
        <w:rPr>
          <w:rtl w:val="0"/>
        </w:rPr>
        <w:t xml:space="preserve">Hay 6 bits para las subredes =&gt; se crearon 64 subredes.</w:t>
      </w:r>
    </w:p>
    <w:p w:rsidR="00000000" w:rsidDel="00000000" w:rsidP="00000000" w:rsidRDefault="00000000" w:rsidRPr="00000000" w14:paraId="0000037C">
      <w:pPr>
        <w:ind w:left="0" w:firstLine="0"/>
        <w:rPr/>
      </w:pPr>
      <w:r w:rsidDel="00000000" w:rsidR="00000000" w:rsidRPr="00000000">
        <w:rPr>
          <w:rtl w:val="0"/>
        </w:rPr>
      </w:r>
    </w:p>
    <w:p w:rsidR="00000000" w:rsidDel="00000000" w:rsidP="00000000" w:rsidRDefault="00000000" w:rsidRPr="00000000" w14:paraId="0000037D">
      <w:pPr>
        <w:ind w:left="0" w:firstLine="0"/>
        <w:rPr/>
      </w:pPr>
      <w:r w:rsidDel="00000000" w:rsidR="00000000" w:rsidRPr="00000000">
        <w:rPr>
          <w:rtl w:val="0"/>
        </w:rPr>
      </w:r>
    </w:p>
    <w:p w:rsidR="00000000" w:rsidDel="00000000" w:rsidP="00000000" w:rsidRDefault="00000000" w:rsidRPr="00000000" w14:paraId="0000037E">
      <w:pPr>
        <w:ind w:left="0" w:firstLine="0"/>
        <w:rPr/>
      </w:pPr>
      <w:r w:rsidDel="00000000" w:rsidR="00000000" w:rsidRPr="00000000">
        <w:rPr>
          <w:rtl w:val="0"/>
        </w:rPr>
        <w:t xml:space="preserve">4) TCP. Errores</w:t>
      </w:r>
    </w:p>
    <w:p w:rsidR="00000000" w:rsidDel="00000000" w:rsidP="00000000" w:rsidRDefault="00000000" w:rsidRPr="00000000" w14:paraId="0000037F">
      <w:pPr>
        <w:ind w:left="0" w:firstLine="0"/>
        <w:rPr/>
      </w:pPr>
      <w:r w:rsidDel="00000000" w:rsidR="00000000" w:rsidRPr="00000000">
        <w:rPr/>
        <w:drawing>
          <wp:inline distB="114300" distT="114300" distL="114300" distR="114300">
            <wp:extent cx="5731200" cy="571500"/>
            <wp:effectExtent b="0" l="0" r="0" t="0"/>
            <wp:docPr id="24"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0" w:firstLine="0"/>
        <w:rPr/>
      </w:pPr>
      <w:r w:rsidDel="00000000" w:rsidR="00000000" w:rsidRPr="00000000">
        <w:rPr>
          <w:rtl w:val="0"/>
        </w:rPr>
        <w:t xml:space="preserve">En TCP no existe una confirmación de rechazo (RJJ por ejemplo). TCP se basa en la confirmación positiva de la recepción, y se retransmite un mensaje cuando la confirmación no llega dentro de un determinado rango de tiempo RTO. Los campos intervinientes serían el número de secuencia (SN), el número de confirmación (AN) y el campo checksum. El checksum se aplica sobre el encabezado, los datos y un </w:t>
      </w:r>
      <w:r w:rsidDel="00000000" w:rsidR="00000000" w:rsidRPr="00000000">
        <w:rPr>
          <w:rtl w:val="0"/>
        </w:rPr>
        <w:t xml:space="preserve">pseudoencabezado</w:t>
      </w:r>
      <w:r w:rsidDel="00000000" w:rsidR="00000000" w:rsidRPr="00000000">
        <w:rPr>
          <w:rtl w:val="0"/>
        </w:rPr>
        <w:t xml:space="preserve"> IP.</w:t>
      </w:r>
    </w:p>
    <w:p w:rsidR="00000000" w:rsidDel="00000000" w:rsidP="00000000" w:rsidRDefault="00000000" w:rsidRPr="00000000" w14:paraId="00000381">
      <w:pPr>
        <w:ind w:left="0" w:firstLine="0"/>
        <w:rPr/>
      </w:pPr>
      <w:r w:rsidDel="00000000" w:rsidR="00000000" w:rsidRPr="00000000">
        <w:rPr>
          <w:rtl w:val="0"/>
        </w:rPr>
      </w:r>
    </w:p>
    <w:p w:rsidR="00000000" w:rsidDel="00000000" w:rsidP="00000000" w:rsidRDefault="00000000" w:rsidRPr="00000000" w14:paraId="00000382">
      <w:pPr>
        <w:ind w:left="0" w:firstLine="0"/>
        <w:rPr/>
      </w:pPr>
      <w:r w:rsidDel="00000000" w:rsidR="00000000" w:rsidRPr="00000000">
        <w:rPr>
          <w:rtl w:val="0"/>
        </w:rPr>
      </w:r>
    </w:p>
    <w:p w:rsidR="00000000" w:rsidDel="00000000" w:rsidP="00000000" w:rsidRDefault="00000000" w:rsidRPr="00000000" w14:paraId="00000383">
      <w:pPr>
        <w:ind w:left="0" w:firstLine="0"/>
        <w:rPr/>
      </w:pPr>
      <w:r w:rsidDel="00000000" w:rsidR="00000000" w:rsidRPr="00000000">
        <w:rPr>
          <w:rtl w:val="0"/>
        </w:rPr>
        <w:t xml:space="preserve">5) ATM</w:t>
      </w:r>
    </w:p>
    <w:p w:rsidR="00000000" w:rsidDel="00000000" w:rsidP="00000000" w:rsidRDefault="00000000" w:rsidRPr="00000000" w14:paraId="00000384">
      <w:pPr>
        <w:ind w:left="0" w:firstLine="0"/>
        <w:rPr/>
      </w:pPr>
      <w:r w:rsidDel="00000000" w:rsidR="00000000" w:rsidRPr="00000000">
        <w:rPr/>
        <w:drawing>
          <wp:inline distB="114300" distT="114300" distL="114300" distR="114300">
            <wp:extent cx="5731200" cy="660400"/>
            <wp:effectExtent b="0" l="0" r="0" t="0"/>
            <wp:docPr id="68" name="image77.png"/>
            <a:graphic>
              <a:graphicData uri="http://schemas.openxmlformats.org/drawingml/2006/picture">
                <pic:pic>
                  <pic:nvPicPr>
                    <pic:cNvPr id="0" name="image77.png"/>
                    <pic:cNvPicPr preferRelativeResize="0"/>
                  </pic:nvPicPr>
                  <pic:blipFill>
                    <a:blip r:embed="rId85"/>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spacing w:after="200" w:before="200" w:lineRule="auto"/>
        <w:rPr/>
      </w:pPr>
      <w:r w:rsidDel="00000000" w:rsidR="00000000" w:rsidRPr="00000000">
        <w:rPr>
          <w:rFonts w:ascii="Roboto Slab" w:cs="Roboto Slab" w:eastAsia="Roboto Slab" w:hAnsi="Roboto Slab"/>
        </w:rPr>
        <w:drawing>
          <wp:inline distB="114300" distT="114300" distL="114300" distR="114300">
            <wp:extent cx="5731200" cy="2476500"/>
            <wp:effectExtent b="0" l="0" r="0" t="0"/>
            <wp:docPr id="50" name="image42.png"/>
            <a:graphic>
              <a:graphicData uri="http://schemas.openxmlformats.org/drawingml/2006/picture">
                <pic:pic>
                  <pic:nvPicPr>
                    <pic:cNvPr id="0" name="image42.png"/>
                    <pic:cNvPicPr preferRelativeResize="0"/>
                  </pic:nvPicPr>
                  <pic:blipFill>
                    <a:blip r:embed="rId8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0" w:firstLine="0"/>
        <w:rPr/>
      </w:pPr>
      <w:r w:rsidDel="00000000" w:rsidR="00000000" w:rsidRPr="00000000">
        <w:rPr>
          <w:rtl w:val="0"/>
        </w:rPr>
      </w:r>
    </w:p>
    <w:p w:rsidR="00000000" w:rsidDel="00000000" w:rsidP="00000000" w:rsidRDefault="00000000" w:rsidRPr="00000000" w14:paraId="00000387">
      <w:pPr>
        <w:ind w:left="0" w:firstLine="0"/>
        <w:rPr/>
      </w:pPr>
      <w:r w:rsidDel="00000000" w:rsidR="00000000" w:rsidRPr="00000000">
        <w:rPr>
          <w:rtl w:val="0"/>
        </w:rPr>
      </w:r>
    </w:p>
    <w:p w:rsidR="00000000" w:rsidDel="00000000" w:rsidP="00000000" w:rsidRDefault="00000000" w:rsidRPr="00000000" w14:paraId="00000388">
      <w:pPr>
        <w:ind w:left="0" w:firstLine="0"/>
        <w:rPr/>
      </w:pPr>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rtl w:val="0"/>
        </w:rPr>
      </w:r>
    </w:p>
    <w:p w:rsidR="00000000" w:rsidDel="00000000" w:rsidP="00000000" w:rsidRDefault="00000000" w:rsidRPr="00000000" w14:paraId="0000038B">
      <w:pPr>
        <w:ind w:left="0" w:firstLine="0"/>
        <w:rPr/>
      </w:pPr>
      <w:r w:rsidDel="00000000" w:rsidR="00000000" w:rsidRPr="00000000">
        <w:rPr>
          <w:rtl w:val="0"/>
        </w:rPr>
      </w:r>
    </w:p>
    <w:p w:rsidR="00000000" w:rsidDel="00000000" w:rsidP="00000000" w:rsidRDefault="00000000" w:rsidRPr="00000000" w14:paraId="0000038C">
      <w:pPr>
        <w:ind w:left="0" w:firstLine="0"/>
        <w:rPr/>
      </w:pPr>
      <w:r w:rsidDel="00000000" w:rsidR="00000000" w:rsidRPr="00000000">
        <w:rPr>
          <w:rtl w:val="0"/>
        </w:rPr>
      </w:r>
    </w:p>
    <w:p w:rsidR="00000000" w:rsidDel="00000000" w:rsidP="00000000" w:rsidRDefault="00000000" w:rsidRPr="00000000" w14:paraId="0000038D">
      <w:pPr>
        <w:ind w:left="0" w:firstLine="0"/>
        <w:rPr/>
      </w:pPr>
      <w:r w:rsidDel="00000000" w:rsidR="00000000" w:rsidRPr="00000000">
        <w:rPr>
          <w:rtl w:val="0"/>
        </w:rPr>
      </w:r>
    </w:p>
    <w:p w:rsidR="00000000" w:rsidDel="00000000" w:rsidP="00000000" w:rsidRDefault="00000000" w:rsidRPr="00000000" w14:paraId="0000038E">
      <w:pPr>
        <w:ind w:left="0" w:firstLine="0"/>
        <w:rPr/>
      </w:pPr>
      <w:r w:rsidDel="00000000" w:rsidR="00000000" w:rsidRPr="00000000">
        <w:rPr>
          <w:rtl w:val="0"/>
        </w:rPr>
      </w:r>
    </w:p>
    <w:p w:rsidR="00000000" w:rsidDel="00000000" w:rsidP="00000000" w:rsidRDefault="00000000" w:rsidRPr="00000000" w14:paraId="0000038F">
      <w:pPr>
        <w:pStyle w:val="Heading1"/>
        <w:rPr/>
      </w:pPr>
      <w:bookmarkStart w:colFirst="0" w:colLast="0" w:name="_c3mal0mdi3mg" w:id="11"/>
      <w:bookmarkEnd w:id="11"/>
      <w:r w:rsidDel="00000000" w:rsidR="00000000" w:rsidRPr="00000000">
        <w:rPr>
          <w:rtl w:val="0"/>
        </w:rPr>
        <w:t xml:space="preserve">14-2-2018 (KOVAL)</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t xml:space="preserve">1)</w:t>
      </w:r>
    </w:p>
    <w:p w:rsidR="00000000" w:rsidDel="00000000" w:rsidP="00000000" w:rsidRDefault="00000000" w:rsidRPr="00000000" w14:paraId="00000392">
      <w:pPr>
        <w:rPr/>
      </w:pPr>
      <w:r w:rsidDel="00000000" w:rsidR="00000000" w:rsidRPr="00000000">
        <w:rPr/>
        <w:drawing>
          <wp:inline distB="114300" distT="114300" distL="114300" distR="114300">
            <wp:extent cx="5731200" cy="1778000"/>
            <wp:effectExtent b="0" l="0" r="0" t="0"/>
            <wp:docPr id="9"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pPr>
      <w:r w:rsidDel="00000000" w:rsidR="00000000" w:rsidRPr="00000000">
        <w:rPr>
          <w:rtl w:val="0"/>
        </w:rPr>
        <w:t xml:space="preserve">DIR MAC DESTINO = A0 1B 29 E6 E1 EF</w:t>
      </w:r>
    </w:p>
    <w:p w:rsidR="00000000" w:rsidDel="00000000" w:rsidP="00000000" w:rsidRDefault="00000000" w:rsidRPr="00000000" w14:paraId="00000394">
      <w:pPr>
        <w:rPr/>
      </w:pPr>
      <w:r w:rsidDel="00000000" w:rsidR="00000000" w:rsidRPr="00000000">
        <w:rPr>
          <w:rtl w:val="0"/>
        </w:rPr>
        <w:t xml:space="preserve">DIR MAC ORIGEN  = D8 FC 93 33 5B CB</w:t>
      </w:r>
    </w:p>
    <w:p w:rsidR="00000000" w:rsidDel="00000000" w:rsidP="00000000" w:rsidRDefault="00000000" w:rsidRPr="00000000" w14:paraId="00000395">
      <w:pPr>
        <w:rPr/>
      </w:pPr>
      <w:r w:rsidDel="00000000" w:rsidR="00000000" w:rsidRPr="00000000">
        <w:rPr>
          <w:rtl w:val="0"/>
        </w:rPr>
        <w:t xml:space="preserve">ETHERTYPE       = 08 00 (IPv4)</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 IP --</w:t>
      </w:r>
    </w:p>
    <w:p w:rsidR="00000000" w:rsidDel="00000000" w:rsidP="00000000" w:rsidRDefault="00000000" w:rsidRPr="00000000" w14:paraId="00000398">
      <w:pPr>
        <w:rPr/>
      </w:pPr>
      <w:r w:rsidDel="00000000" w:rsidR="00000000" w:rsidRPr="00000000">
        <w:rPr>
          <w:rtl w:val="0"/>
        </w:rPr>
        <w:t xml:space="preserve">VERSION = 4</w:t>
      </w:r>
    </w:p>
    <w:p w:rsidR="00000000" w:rsidDel="00000000" w:rsidP="00000000" w:rsidRDefault="00000000" w:rsidRPr="00000000" w14:paraId="00000399">
      <w:pPr>
        <w:rPr/>
      </w:pPr>
      <w:r w:rsidDel="00000000" w:rsidR="00000000" w:rsidRPr="00000000">
        <w:rPr>
          <w:rtl w:val="0"/>
        </w:rPr>
        <w:t xml:space="preserve">HEADER LENGTH = 5</w:t>
      </w:r>
    </w:p>
    <w:p w:rsidR="00000000" w:rsidDel="00000000" w:rsidP="00000000" w:rsidRDefault="00000000" w:rsidRPr="00000000" w14:paraId="0000039A">
      <w:pPr>
        <w:rPr/>
      </w:pPr>
      <w:r w:rsidDel="00000000" w:rsidR="00000000" w:rsidRPr="00000000">
        <w:rPr>
          <w:rtl w:val="0"/>
        </w:rPr>
        <w:t xml:space="preserve">TOS = 00</w:t>
      </w:r>
    </w:p>
    <w:p w:rsidR="00000000" w:rsidDel="00000000" w:rsidP="00000000" w:rsidRDefault="00000000" w:rsidRPr="00000000" w14:paraId="0000039B">
      <w:pPr>
        <w:rPr/>
      </w:pPr>
      <w:r w:rsidDel="00000000" w:rsidR="00000000" w:rsidRPr="00000000">
        <w:rPr>
          <w:rtl w:val="0"/>
        </w:rPr>
        <w:t xml:space="preserve">TOTAL LENGTH = 00 28</w:t>
      </w:r>
    </w:p>
    <w:p w:rsidR="00000000" w:rsidDel="00000000" w:rsidP="00000000" w:rsidRDefault="00000000" w:rsidRPr="00000000" w14:paraId="0000039C">
      <w:pPr>
        <w:rPr/>
      </w:pPr>
      <w:r w:rsidDel="00000000" w:rsidR="00000000" w:rsidRPr="00000000">
        <w:rPr>
          <w:rtl w:val="0"/>
        </w:rPr>
        <w:t xml:space="preserve">IDENTIFICATION = 18 0E </w:t>
      </w:r>
    </w:p>
    <w:p w:rsidR="00000000" w:rsidDel="00000000" w:rsidP="00000000" w:rsidRDefault="00000000" w:rsidRPr="00000000" w14:paraId="0000039D">
      <w:pPr>
        <w:rPr/>
      </w:pPr>
      <w:r w:rsidDel="00000000" w:rsidR="00000000" w:rsidRPr="00000000">
        <w:rPr>
          <w:rtl w:val="0"/>
        </w:rPr>
        <w:t xml:space="preserve">FLAGS + FRAGMENTATION OFFSET = 40 00</w:t>
      </w:r>
    </w:p>
    <w:p w:rsidR="00000000" w:rsidDel="00000000" w:rsidP="00000000" w:rsidRDefault="00000000" w:rsidRPr="00000000" w14:paraId="0000039E">
      <w:pPr>
        <w:rPr/>
      </w:pPr>
      <w:r w:rsidDel="00000000" w:rsidR="00000000" w:rsidRPr="00000000">
        <w:rPr>
          <w:rtl w:val="0"/>
        </w:rPr>
        <w:t xml:space="preserve">TTL = 80</w:t>
      </w:r>
    </w:p>
    <w:p w:rsidR="00000000" w:rsidDel="00000000" w:rsidP="00000000" w:rsidRDefault="00000000" w:rsidRPr="00000000" w14:paraId="0000039F">
      <w:pPr>
        <w:rPr/>
      </w:pPr>
      <w:r w:rsidDel="00000000" w:rsidR="00000000" w:rsidRPr="00000000">
        <w:rPr>
          <w:rtl w:val="0"/>
        </w:rPr>
        <w:t xml:space="preserve">PROTOCOL = 06 (TCP)</w:t>
      </w:r>
    </w:p>
    <w:p w:rsidR="00000000" w:rsidDel="00000000" w:rsidP="00000000" w:rsidRDefault="00000000" w:rsidRPr="00000000" w14:paraId="000003A0">
      <w:pPr>
        <w:rPr/>
      </w:pPr>
      <w:r w:rsidDel="00000000" w:rsidR="00000000" w:rsidRPr="00000000">
        <w:rPr>
          <w:rtl w:val="0"/>
        </w:rPr>
        <w:t xml:space="preserve">CHECKSUM = 77 AD</w:t>
      </w:r>
    </w:p>
    <w:p w:rsidR="00000000" w:rsidDel="00000000" w:rsidP="00000000" w:rsidRDefault="00000000" w:rsidRPr="00000000" w14:paraId="000003A1">
      <w:pPr>
        <w:rPr/>
      </w:pPr>
      <w:r w:rsidDel="00000000" w:rsidR="00000000" w:rsidRPr="00000000">
        <w:rPr>
          <w:rtl w:val="0"/>
        </w:rPr>
        <w:t xml:space="preserve">DIR ORIGEN = C0 A8 01 14 = 192.168.1.20</w:t>
      </w:r>
    </w:p>
    <w:p w:rsidR="00000000" w:rsidDel="00000000" w:rsidP="00000000" w:rsidRDefault="00000000" w:rsidRPr="00000000" w14:paraId="000003A2">
      <w:pPr>
        <w:rPr/>
      </w:pPr>
      <w:r w:rsidDel="00000000" w:rsidR="00000000" w:rsidRPr="00000000">
        <w:rPr>
          <w:rtl w:val="0"/>
        </w:rPr>
        <w:t xml:space="preserve">DIR DESTINO = 22 CC 86 8C = 34.204.134.140</w:t>
      </w:r>
    </w:p>
    <w:p w:rsidR="00000000" w:rsidDel="00000000" w:rsidP="00000000" w:rsidRDefault="00000000" w:rsidRPr="00000000" w14:paraId="000003A3">
      <w:pPr>
        <w:rPr/>
      </w:pPr>
      <w:r w:rsidDel="00000000" w:rsidR="00000000" w:rsidRPr="00000000">
        <w:rPr>
          <w:rtl w:val="0"/>
        </w:rPr>
        <w:t xml:space="preserve">OPTIONS = NULL</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t xml:space="preserve">-- TCP --</w:t>
      </w:r>
    </w:p>
    <w:p w:rsidR="00000000" w:rsidDel="00000000" w:rsidP="00000000" w:rsidRDefault="00000000" w:rsidRPr="00000000" w14:paraId="000003A6">
      <w:pPr>
        <w:rPr/>
      </w:pPr>
      <w:r w:rsidDel="00000000" w:rsidR="00000000" w:rsidRPr="00000000">
        <w:rPr>
          <w:rtl w:val="0"/>
        </w:rPr>
        <w:t xml:space="preserve">PUERTO ORIGEN = EF 2E = 61230</w:t>
      </w:r>
    </w:p>
    <w:p w:rsidR="00000000" w:rsidDel="00000000" w:rsidP="00000000" w:rsidRDefault="00000000" w:rsidRPr="00000000" w14:paraId="000003A7">
      <w:pPr>
        <w:rPr/>
      </w:pPr>
      <w:r w:rsidDel="00000000" w:rsidR="00000000" w:rsidRPr="00000000">
        <w:rPr>
          <w:rtl w:val="0"/>
        </w:rPr>
        <w:t xml:space="preserve">PUERTO DESTINO = 01 BB = 443 (HTTPS)</w:t>
      </w:r>
    </w:p>
    <w:p w:rsidR="00000000" w:rsidDel="00000000" w:rsidP="00000000" w:rsidRDefault="00000000" w:rsidRPr="00000000" w14:paraId="000003A8">
      <w:pPr>
        <w:rPr/>
      </w:pPr>
      <w:r w:rsidDel="00000000" w:rsidR="00000000" w:rsidRPr="00000000">
        <w:rPr>
          <w:rtl w:val="0"/>
        </w:rPr>
        <w:t xml:space="preserve">SN = 88 0F E7 C5 </w:t>
      </w:r>
    </w:p>
    <w:p w:rsidR="00000000" w:rsidDel="00000000" w:rsidP="00000000" w:rsidRDefault="00000000" w:rsidRPr="00000000" w14:paraId="000003A9">
      <w:pPr>
        <w:rPr/>
      </w:pPr>
      <w:r w:rsidDel="00000000" w:rsidR="00000000" w:rsidRPr="00000000">
        <w:rPr>
          <w:rtl w:val="0"/>
        </w:rPr>
        <w:t xml:space="preserve">AN = 6D 83 4D 7F</w:t>
      </w:r>
    </w:p>
    <w:p w:rsidR="00000000" w:rsidDel="00000000" w:rsidP="00000000" w:rsidRDefault="00000000" w:rsidRPr="00000000" w14:paraId="000003AA">
      <w:pPr>
        <w:rPr/>
      </w:pPr>
      <w:r w:rsidDel="00000000" w:rsidR="00000000" w:rsidRPr="00000000">
        <w:rPr>
          <w:rtl w:val="0"/>
        </w:rPr>
        <w:t xml:space="preserve">HEADER LENGTH = 5</w:t>
      </w:r>
    </w:p>
    <w:p w:rsidR="00000000" w:rsidDel="00000000" w:rsidP="00000000" w:rsidRDefault="00000000" w:rsidRPr="00000000" w14:paraId="000003AB">
      <w:pPr>
        <w:rPr/>
      </w:pPr>
      <w:r w:rsidDel="00000000" w:rsidR="00000000" w:rsidRPr="00000000">
        <w:rPr>
          <w:rtl w:val="0"/>
        </w:rPr>
        <w:t xml:space="preserve">RESERVADO = 0</w:t>
      </w:r>
    </w:p>
    <w:p w:rsidR="00000000" w:rsidDel="00000000" w:rsidP="00000000" w:rsidRDefault="00000000" w:rsidRPr="00000000" w14:paraId="000003AC">
      <w:pPr>
        <w:rPr/>
      </w:pPr>
      <w:r w:rsidDel="00000000" w:rsidR="00000000" w:rsidRPr="00000000">
        <w:rPr>
          <w:rtl w:val="0"/>
        </w:rPr>
        <w:t xml:space="preserve">FLAGS = 11 = 0001 0001</w:t>
      </w:r>
    </w:p>
    <w:p w:rsidR="00000000" w:rsidDel="00000000" w:rsidP="00000000" w:rsidRDefault="00000000" w:rsidRPr="00000000" w14:paraId="000003AD">
      <w:pPr>
        <w:numPr>
          <w:ilvl w:val="0"/>
          <w:numId w:val="16"/>
        </w:numPr>
        <w:ind w:left="720" w:hanging="360"/>
        <w:rPr>
          <w:u w:val="none"/>
        </w:rPr>
      </w:pPr>
      <w:r w:rsidDel="00000000" w:rsidR="00000000" w:rsidRPr="00000000">
        <w:rPr>
          <w:rtl w:val="0"/>
        </w:rPr>
        <w:t xml:space="preserve">CWR = ECE = URG = 0</w:t>
      </w:r>
    </w:p>
    <w:p w:rsidR="00000000" w:rsidDel="00000000" w:rsidP="00000000" w:rsidRDefault="00000000" w:rsidRPr="00000000" w14:paraId="000003AE">
      <w:pPr>
        <w:numPr>
          <w:ilvl w:val="0"/>
          <w:numId w:val="16"/>
        </w:numPr>
        <w:ind w:left="720" w:hanging="360"/>
        <w:rPr>
          <w:u w:val="none"/>
        </w:rPr>
      </w:pPr>
      <w:r w:rsidDel="00000000" w:rsidR="00000000" w:rsidRPr="00000000">
        <w:rPr>
          <w:rtl w:val="0"/>
        </w:rPr>
        <w:t xml:space="preserve">ACK = 1</w:t>
      </w:r>
    </w:p>
    <w:p w:rsidR="00000000" w:rsidDel="00000000" w:rsidP="00000000" w:rsidRDefault="00000000" w:rsidRPr="00000000" w14:paraId="000003AF">
      <w:pPr>
        <w:numPr>
          <w:ilvl w:val="0"/>
          <w:numId w:val="16"/>
        </w:numPr>
        <w:ind w:left="720" w:hanging="360"/>
        <w:rPr>
          <w:u w:val="none"/>
        </w:rPr>
      </w:pPr>
      <w:r w:rsidDel="00000000" w:rsidR="00000000" w:rsidRPr="00000000">
        <w:rPr>
          <w:rtl w:val="0"/>
        </w:rPr>
        <w:t xml:space="preserve">PSH = RST = SYN = 0</w:t>
      </w:r>
    </w:p>
    <w:p w:rsidR="00000000" w:rsidDel="00000000" w:rsidP="00000000" w:rsidRDefault="00000000" w:rsidRPr="00000000" w14:paraId="000003B0">
      <w:pPr>
        <w:numPr>
          <w:ilvl w:val="0"/>
          <w:numId w:val="16"/>
        </w:numPr>
        <w:ind w:left="720" w:hanging="360"/>
        <w:rPr>
          <w:u w:val="none"/>
        </w:rPr>
      </w:pPr>
      <w:r w:rsidDel="00000000" w:rsidR="00000000" w:rsidRPr="00000000">
        <w:rPr>
          <w:rtl w:val="0"/>
        </w:rPr>
        <w:t xml:space="preserve">FIN = 1</w:t>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numPr>
          <w:ilvl w:val="0"/>
          <w:numId w:val="15"/>
        </w:numPr>
        <w:ind w:left="720" w:hanging="360"/>
        <w:rPr>
          <w:u w:val="none"/>
        </w:rPr>
      </w:pPr>
      <w:r w:rsidDel="00000000" w:rsidR="00000000" w:rsidRPr="00000000">
        <w:rPr>
          <w:rtl w:val="0"/>
        </w:rPr>
        <w:t xml:space="preserve">La dirección origen es una dirección privada. Entonces está egresando. </w:t>
      </w:r>
    </w:p>
    <w:p w:rsidR="00000000" w:rsidDel="00000000" w:rsidP="00000000" w:rsidRDefault="00000000" w:rsidRPr="00000000" w14:paraId="000003B3">
      <w:pPr>
        <w:numPr>
          <w:ilvl w:val="0"/>
          <w:numId w:val="15"/>
        </w:numPr>
        <w:ind w:left="720" w:hanging="360"/>
        <w:rPr>
          <w:u w:val="none"/>
        </w:rPr>
      </w:pPr>
      <w:r w:rsidDel="00000000" w:rsidR="00000000" w:rsidRPr="00000000">
        <w:rPr>
          <w:rtl w:val="0"/>
        </w:rPr>
        <w:t xml:space="preserve">Corresponde a un router porque la DIR de origen es una IP privada.</w:t>
      </w:r>
    </w:p>
    <w:p w:rsidR="00000000" w:rsidDel="00000000" w:rsidP="00000000" w:rsidRDefault="00000000" w:rsidRPr="00000000" w14:paraId="000003B4">
      <w:pPr>
        <w:numPr>
          <w:ilvl w:val="0"/>
          <w:numId w:val="15"/>
        </w:numPr>
        <w:ind w:left="720" w:hanging="360"/>
        <w:rPr>
          <w:u w:val="none"/>
        </w:rPr>
      </w:pPr>
      <w:r w:rsidDel="00000000" w:rsidR="00000000" w:rsidRPr="00000000">
        <w:rPr>
          <w:rtl w:val="0"/>
        </w:rPr>
        <w:t xml:space="preserve">0 saltos porque recién egresa. Esto se ve en el hecho de que se mandó desde un host a un router, y los saltos se incrementan de router en router, por lo tanto, hay 0 saltos. </w:t>
      </w:r>
    </w:p>
    <w:p w:rsidR="00000000" w:rsidDel="00000000" w:rsidP="00000000" w:rsidRDefault="00000000" w:rsidRPr="00000000" w14:paraId="000003B5">
      <w:pPr>
        <w:numPr>
          <w:ilvl w:val="0"/>
          <w:numId w:val="15"/>
        </w:numPr>
        <w:ind w:left="720" w:hanging="360"/>
        <w:rPr>
          <w:u w:val="none"/>
        </w:rPr>
      </w:pPr>
      <w:r w:rsidDel="00000000" w:rsidR="00000000" w:rsidRPr="00000000">
        <w:rPr>
          <w:rtl w:val="0"/>
        </w:rPr>
        <w:t xml:space="preserve">HTTPS</w:t>
      </w:r>
    </w:p>
    <w:p w:rsidR="00000000" w:rsidDel="00000000" w:rsidP="00000000" w:rsidRDefault="00000000" w:rsidRPr="00000000" w14:paraId="000003B6">
      <w:pPr>
        <w:numPr>
          <w:ilvl w:val="0"/>
          <w:numId w:val="15"/>
        </w:numPr>
        <w:ind w:left="720" w:hanging="360"/>
        <w:rPr>
          <w:u w:val="none"/>
        </w:rPr>
      </w:pPr>
      <w:r w:rsidDel="00000000" w:rsidR="00000000" w:rsidRPr="00000000">
        <w:rPr>
          <w:rtl w:val="0"/>
        </w:rPr>
        <w:t xml:space="preserve">FIN = 1 =&gt; CLOSE WAIT</w:t>
      </w: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t xml:space="preserve">2)</w:t>
      </w:r>
    </w:p>
    <w:p w:rsidR="00000000" w:rsidDel="00000000" w:rsidP="00000000" w:rsidRDefault="00000000" w:rsidRPr="00000000" w14:paraId="000003B9">
      <w:pPr>
        <w:rPr/>
      </w:pPr>
      <w:r w:rsidDel="00000000" w:rsidR="00000000" w:rsidRPr="00000000">
        <w:rPr>
          <w:rtl w:val="0"/>
        </w:rPr>
        <w:t xml:space="preserve">SNMP =&gt; Trabaja sobre UDP</w:t>
      </w:r>
    </w:p>
    <w:p w:rsidR="00000000" w:rsidDel="00000000" w:rsidP="00000000" w:rsidRDefault="00000000" w:rsidRPr="00000000" w14:paraId="000003BA">
      <w:pPr>
        <w:rPr/>
      </w:pPr>
      <w:r w:rsidDel="00000000" w:rsidR="00000000" w:rsidRPr="00000000">
        <w:rPr>
          <w:rtl w:val="0"/>
        </w:rPr>
        <w:t xml:space="preserve">CIR = 0,5 * Access Rate = 128 kbps</w:t>
      </w:r>
    </w:p>
    <w:p w:rsidR="00000000" w:rsidDel="00000000" w:rsidP="00000000" w:rsidRDefault="00000000" w:rsidRPr="00000000" w14:paraId="000003BB">
      <w:pPr>
        <w:rPr/>
      </w:pPr>
      <w:r w:rsidDel="00000000" w:rsidR="00000000" w:rsidRPr="00000000">
        <w:rPr>
          <w:rtl w:val="0"/>
        </w:rPr>
        <w:t xml:space="preserve">EIR = 64 kbps</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Tamaño de la trama de Poll = 44 + 8 (UPD) + 20 (IP) + 6 (FR) = 78 bytes</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Tamaño de todos los Polls = 78 * 50 = 3900 bytes</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5619750" cy="2028825"/>
            <wp:effectExtent b="0" l="0" r="0" t="0"/>
            <wp:docPr id="4" name="image21.png"/>
            <a:graphic>
              <a:graphicData uri="http://schemas.openxmlformats.org/drawingml/2006/picture">
                <pic:pic>
                  <pic:nvPicPr>
                    <pic:cNvPr id="0" name="image21.png"/>
                    <pic:cNvPicPr preferRelativeResize="0"/>
                  </pic:nvPicPr>
                  <pic:blipFill>
                    <a:blip r:embed="rId88"/>
                    <a:srcRect b="0" l="0" r="0" t="0"/>
                    <a:stretch>
                      <a:fillRect/>
                    </a:stretch>
                  </pic:blipFill>
                  <pic:spPr>
                    <a:xfrm>
                      <a:off x="0" y="0"/>
                      <a:ext cx="56197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numPr>
          <w:ilvl w:val="0"/>
          <w:numId w:val="17"/>
        </w:numPr>
        <w:ind w:left="720" w:hanging="360"/>
        <w:rPr>
          <w:u w:val="none"/>
        </w:rPr>
      </w:pPr>
      <w:r w:rsidDel="00000000" w:rsidR="00000000" w:rsidRPr="00000000">
        <w:rPr>
          <w:rtl w:val="0"/>
        </w:rPr>
        <w:t xml:space="preserve">Poll/s &lt;= CIR -&gt; N*31200 b/s &lt;= 128.000 b/s -&gt; N = 4,1 polls/s (Lo tengo que redondear en 4)</w:t>
        <w:br w:type="textWrapping"/>
        <w:t xml:space="preserve">También se puede hacer así:</w:t>
        <w:br w:type="textWrapping"/>
        <w:t xml:space="preserve">Bc=31200 b =&gt; Bc = CIR * Tc =&gt; Tc = 0,24375 s =&gt; 1/Tc = 4,10 polls/s</w:t>
      </w:r>
    </w:p>
    <w:p w:rsidR="00000000" w:rsidDel="00000000" w:rsidP="00000000" w:rsidRDefault="00000000" w:rsidRPr="00000000" w14:paraId="000003C4">
      <w:pPr>
        <w:numPr>
          <w:ilvl w:val="0"/>
          <w:numId w:val="17"/>
        </w:numPr>
        <w:ind w:left="720" w:hanging="360"/>
        <w:rPr>
          <w:u w:val="none"/>
        </w:rPr>
      </w:pPr>
      <w:r w:rsidDel="00000000" w:rsidR="00000000" w:rsidRPr="00000000">
        <w:rPr>
          <w:rtl w:val="0"/>
        </w:rPr>
        <w:t xml:space="preserve">Tc = 1s =&gt; (EIR+CIR) * Tc = Trama * #dispositivos =&gt; #dispositivos = 307 </w:t>
      </w:r>
    </w:p>
    <w:p w:rsidR="00000000" w:rsidDel="00000000" w:rsidP="00000000" w:rsidRDefault="00000000" w:rsidRPr="00000000" w14:paraId="000003C5">
      <w:pPr>
        <w:numPr>
          <w:ilvl w:val="0"/>
          <w:numId w:val="17"/>
        </w:numPr>
        <w:ind w:left="720" w:hanging="360"/>
        <w:rPr>
          <w:u w:val="none"/>
        </w:rPr>
      </w:pPr>
      <w:r w:rsidDel="00000000" w:rsidR="00000000" w:rsidRPr="00000000">
        <w:rPr>
          <w:rtl w:val="0"/>
        </w:rPr>
        <w:t xml:space="preserve">Tamaño de todos los pools = 2000 * 78 B = 156.000 B = 1,248 Mb =&gt; se excede el AR. Puedo: aumentar el AR; disminuir el tamaño de la trama (si es posible); monitorear en intervalos por grupo.</w:t>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rtl w:val="0"/>
        </w:rPr>
        <w:t xml:space="preserve">3) IGUAL A LOS ANTERIORES</w:t>
      </w:r>
    </w:p>
    <w:p w:rsidR="00000000" w:rsidDel="00000000" w:rsidP="00000000" w:rsidRDefault="00000000" w:rsidRPr="00000000" w14:paraId="000003C8">
      <w:pPr>
        <w:rPr/>
      </w:pPr>
      <w:r w:rsidDel="00000000" w:rsidR="00000000" w:rsidRPr="00000000">
        <w:rPr/>
        <w:drawing>
          <wp:inline distB="114300" distT="114300" distL="114300" distR="114300">
            <wp:extent cx="4752975" cy="723900"/>
            <wp:effectExtent b="0" l="0" r="0" t="0"/>
            <wp:docPr id="42" name="image54.png"/>
            <a:graphic>
              <a:graphicData uri="http://schemas.openxmlformats.org/drawingml/2006/picture">
                <pic:pic>
                  <pic:nvPicPr>
                    <pic:cNvPr id="0" name="image54.png"/>
                    <pic:cNvPicPr preferRelativeResize="0"/>
                  </pic:nvPicPr>
                  <pic:blipFill>
                    <a:blip r:embed="rId89"/>
                    <a:srcRect b="0" l="0" r="0" t="0"/>
                    <a:stretch>
                      <a:fillRect/>
                    </a:stretch>
                  </pic:blipFill>
                  <pic:spPr>
                    <a:xfrm>
                      <a:off x="0" y="0"/>
                      <a:ext cx="475297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drawing>
          <wp:inline distB="114300" distT="114300" distL="114300" distR="114300">
            <wp:extent cx="4933950" cy="1800225"/>
            <wp:effectExtent b="0" l="0" r="0" t="0"/>
            <wp:docPr id="71" name="image74.png"/>
            <a:graphic>
              <a:graphicData uri="http://schemas.openxmlformats.org/drawingml/2006/picture">
                <pic:pic>
                  <pic:nvPicPr>
                    <pic:cNvPr id="0" name="image74.png"/>
                    <pic:cNvPicPr preferRelativeResize="0"/>
                  </pic:nvPicPr>
                  <pic:blipFill>
                    <a:blip r:embed="rId90"/>
                    <a:srcRect b="0" l="0" r="0" t="0"/>
                    <a:stretch>
                      <a:fillRect/>
                    </a:stretch>
                  </pic:blipFill>
                  <pic:spPr>
                    <a:xfrm>
                      <a:off x="0" y="0"/>
                      <a:ext cx="493395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t xml:space="preserve">4) Compare las cabeceras IPv6 y IPv4</w:t>
      </w:r>
    </w:p>
    <w:p w:rsidR="00000000" w:rsidDel="00000000" w:rsidP="00000000" w:rsidRDefault="00000000" w:rsidRPr="00000000" w14:paraId="000003CD">
      <w:pPr>
        <w:numPr>
          <w:ilvl w:val="0"/>
          <w:numId w:val="18"/>
        </w:numPr>
        <w:ind w:left="720" w:hanging="360"/>
        <w:rPr>
          <w:u w:val="none"/>
        </w:rPr>
      </w:pPr>
      <w:r w:rsidDel="00000000" w:rsidR="00000000" w:rsidRPr="00000000">
        <w:rPr>
          <w:b w:val="1"/>
          <w:rtl w:val="0"/>
        </w:rPr>
        <w:t xml:space="preserve">¿Qué campos están presentes en ambas cabeceras? Detalle las características</w:t>
        <w:br w:type="textWrapping"/>
      </w:r>
      <w:r w:rsidDel="00000000" w:rsidR="00000000" w:rsidRPr="00000000">
        <w:rPr>
          <w:rtl w:val="0"/>
        </w:rPr>
        <w:t xml:space="preserve">Direcciones de origen y destino.</w:t>
        <w:br w:type="textWrapping"/>
        <w:t xml:space="preserve">TTL y Hop Limit. Cada router decrementa este campo en una unidad. Si llega a 0, el datagrama se descarta. </w:t>
        <w:br w:type="textWrapping"/>
        <w:t xml:space="preserve">Versión. Son 4 bits que indican la versión del protocolo (4 o 6)</w:t>
      </w:r>
    </w:p>
    <w:p w:rsidR="00000000" w:rsidDel="00000000" w:rsidP="00000000" w:rsidRDefault="00000000" w:rsidRPr="00000000" w14:paraId="000003CE">
      <w:pPr>
        <w:numPr>
          <w:ilvl w:val="0"/>
          <w:numId w:val="18"/>
        </w:numPr>
        <w:ind w:left="720" w:hanging="360"/>
        <w:rPr>
          <w:u w:val="none"/>
        </w:rPr>
      </w:pPr>
      <w:r w:rsidDel="00000000" w:rsidR="00000000" w:rsidRPr="00000000">
        <w:rPr>
          <w:b w:val="1"/>
          <w:rtl w:val="0"/>
        </w:rPr>
        <w:t xml:space="preserve">¿Cuáles ya no están presentes en la v6?</w:t>
      </w:r>
      <w:r w:rsidDel="00000000" w:rsidR="00000000" w:rsidRPr="00000000">
        <w:rPr>
          <w:rtl w:val="0"/>
        </w:rPr>
        <w:br w:type="textWrapping"/>
        <w:t xml:space="preserve">Longitud del header, Tipo de servicio, Longitud total, flags, Offset Fragment, Protocolo, Checksum, Opciones y Relleno.</w:t>
      </w:r>
    </w:p>
    <w:p w:rsidR="00000000" w:rsidDel="00000000" w:rsidP="00000000" w:rsidRDefault="00000000" w:rsidRPr="00000000" w14:paraId="000003CF">
      <w:pPr>
        <w:numPr>
          <w:ilvl w:val="0"/>
          <w:numId w:val="18"/>
        </w:numPr>
        <w:ind w:left="720" w:hanging="360"/>
        <w:rPr>
          <w:u w:val="none"/>
        </w:rPr>
      </w:pPr>
      <w:r w:rsidDel="00000000" w:rsidR="00000000" w:rsidRPr="00000000">
        <w:rPr>
          <w:b w:val="1"/>
          <w:rtl w:val="0"/>
        </w:rPr>
        <w:t xml:space="preserve">¿Cómo identifica cada uno de ellos la dirección Broadcast?</w:t>
        <w:br w:type="textWrapping"/>
      </w:r>
      <w:r w:rsidDel="00000000" w:rsidR="00000000" w:rsidRPr="00000000">
        <w:rPr>
          <w:rtl w:val="0"/>
        </w:rPr>
        <w:t xml:space="preserve">IPv4 utiliza una IP reservada que corresponde a la última dirección de red (todos los bits correspondientes al host en 1).</w:t>
        <w:br w:type="textWrapping"/>
        <w:t xml:space="preserve">IPv6 no tiene una dirección de Broadcast, si no que tiene direcciones especiales de Multicast (comienzan con 0xFF)</w:t>
      </w:r>
    </w:p>
    <w:p w:rsidR="00000000" w:rsidDel="00000000" w:rsidP="00000000" w:rsidRDefault="00000000" w:rsidRPr="00000000" w14:paraId="000003D0">
      <w:pPr>
        <w:ind w:left="0" w:firstLine="0"/>
        <w:rPr/>
      </w:pPr>
      <w:r w:rsidDel="00000000" w:rsidR="00000000" w:rsidRPr="00000000">
        <w:rPr>
          <w:rtl w:val="0"/>
        </w:rPr>
      </w:r>
    </w:p>
    <w:p w:rsidR="00000000" w:rsidDel="00000000" w:rsidP="00000000" w:rsidRDefault="00000000" w:rsidRPr="00000000" w14:paraId="000003D1">
      <w:pPr>
        <w:ind w:left="0" w:firstLine="0"/>
        <w:rPr/>
      </w:pPr>
      <w:r w:rsidDel="00000000" w:rsidR="00000000" w:rsidRPr="00000000">
        <w:rPr>
          <w:rtl w:val="0"/>
        </w:rPr>
        <w:t xml:space="preserve">5) ICMP</w:t>
      </w:r>
    </w:p>
    <w:p w:rsidR="00000000" w:rsidDel="00000000" w:rsidP="00000000" w:rsidRDefault="00000000" w:rsidRPr="00000000" w14:paraId="000003D2">
      <w:pPr>
        <w:numPr>
          <w:ilvl w:val="0"/>
          <w:numId w:val="24"/>
        </w:numPr>
        <w:ind w:left="720" w:hanging="360"/>
        <w:rPr>
          <w:u w:val="none"/>
        </w:rPr>
      </w:pPr>
      <w:r w:rsidDel="00000000" w:rsidR="00000000" w:rsidRPr="00000000">
        <w:rPr>
          <w:b w:val="1"/>
          <w:rtl w:val="0"/>
        </w:rPr>
        <w:t xml:space="preserve">¿Cuál es su función?</w:t>
      </w:r>
      <w:r w:rsidDel="00000000" w:rsidR="00000000" w:rsidRPr="00000000">
        <w:rPr>
          <w:rtl w:val="0"/>
        </w:rPr>
        <w:br w:type="textWrapping"/>
      </w:r>
      <w:r w:rsidDel="00000000" w:rsidR="00000000" w:rsidRPr="00000000">
        <w:rPr>
          <w:rFonts w:ascii="Roboto Slab" w:cs="Roboto Slab" w:eastAsia="Roboto Slab" w:hAnsi="Roboto Slab"/>
          <w:rtl w:val="0"/>
        </w:rPr>
        <w:t xml:space="preserve">Proporciona feedback sobre problemas del entorno de la comunicación. El mensaje ICMP se envía en respuesta a un datagrama desde el router o por el host destino. </w:t>
      </w:r>
      <w:r w:rsidDel="00000000" w:rsidR="00000000" w:rsidRPr="00000000">
        <w:rPr>
          <w:rtl w:val="0"/>
        </w:rPr>
      </w:r>
    </w:p>
    <w:p w:rsidR="00000000" w:rsidDel="00000000" w:rsidP="00000000" w:rsidRDefault="00000000" w:rsidRPr="00000000" w14:paraId="000003D3">
      <w:pPr>
        <w:numPr>
          <w:ilvl w:val="0"/>
          <w:numId w:val="24"/>
        </w:numPr>
        <w:ind w:left="720" w:hanging="360"/>
        <w:rPr>
          <w:b w:val="1"/>
        </w:rPr>
      </w:pPr>
      <w:r w:rsidDel="00000000" w:rsidR="00000000" w:rsidRPr="00000000">
        <w:rPr>
          <w:b w:val="1"/>
          <w:rtl w:val="0"/>
        </w:rPr>
        <w:t xml:space="preserve">¿Qué mensajes conoce?</w:t>
        <w:br w:type="textWrapping"/>
      </w: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55"/>
        <w:gridCol w:w="5745"/>
        <w:tblGridChange w:id="0">
          <w:tblGrid>
            <w:gridCol w:w="3255"/>
            <w:gridCol w:w="57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Roboto Slab" w:cs="Roboto Slab" w:eastAsia="Roboto Slab" w:hAnsi="Roboto Slab"/>
                <w:b w:val="1"/>
                <w:sz w:val="18"/>
                <w:szCs w:val="18"/>
              </w:rPr>
            </w:pPr>
            <w:r w:rsidDel="00000000" w:rsidR="00000000" w:rsidRPr="00000000">
              <w:rPr>
                <w:rFonts w:ascii="Roboto Slab" w:cs="Roboto Slab" w:eastAsia="Roboto Slab" w:hAnsi="Roboto Slab"/>
                <w:b w:val="1"/>
                <w:sz w:val="18"/>
                <w:szCs w:val="18"/>
                <w:rtl w:val="0"/>
              </w:rPr>
              <w:t xml:space="preserve">Tipo de mensaje.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Roboto Slab" w:cs="Roboto Slab" w:eastAsia="Roboto Slab" w:hAnsi="Roboto Slab"/>
                <w:b w:val="1"/>
                <w:sz w:val="18"/>
                <w:szCs w:val="18"/>
              </w:rPr>
            </w:pPr>
            <w:r w:rsidDel="00000000" w:rsidR="00000000" w:rsidRPr="00000000">
              <w:rPr>
                <w:rFonts w:ascii="Roboto Slab" w:cs="Roboto Slab" w:eastAsia="Roboto Slab" w:hAnsi="Roboto Slab"/>
                <w:b w:val="1"/>
                <w:sz w:val="18"/>
                <w:szCs w:val="18"/>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Destination unreachable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El router no puede localizar el destino. En algunas redes, el router puede detectar si un computador es inalcanzable. El mismo computador de destino puede devolver este mensaje si algún punto de acceso de un nivel superior no es alcanzable.</w:t>
              <w:br w:type="textWrapping"/>
              <w:t xml:space="preserve">Un paquete con el bit DF no puede entregarse porque hay una red de paquetes pequeños que se interpone.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Time exceeded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Se descartó un paquete porque su TTL ha llegado a cero.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Parameter problem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Valor inválido en el header.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Source quench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Se usaba para el control de flujo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Redirect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El router detecta que el paquete está mal enrutado. El router avisa al host emisor que se actualice con una mejor ruta.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Echo and echo reply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Se usan para ver si un destino es alcanzable y está vivo. El destino debería responder </w:t>
            </w:r>
            <w:r w:rsidDel="00000000" w:rsidR="00000000" w:rsidRPr="00000000">
              <w:rPr>
                <w:rFonts w:ascii="Roboto Slab" w:cs="Roboto Slab" w:eastAsia="Roboto Slab" w:hAnsi="Roboto Slab"/>
                <w:i w:val="1"/>
                <w:sz w:val="18"/>
                <w:szCs w:val="18"/>
                <w:rtl w:val="0"/>
              </w:rPr>
              <w:t xml:space="preserve">ECHO REPLAY</w:t>
            </w:r>
            <w:r w:rsidDel="00000000" w:rsidR="00000000" w:rsidRPr="00000000">
              <w:rPr>
                <w:rFonts w:ascii="Roboto Slab" w:cs="Roboto Slab" w:eastAsia="Roboto Slab" w:hAnsi="Roboto Slab"/>
                <w:sz w:val="18"/>
                <w:szCs w:val="18"/>
                <w:rtl w:val="0"/>
              </w:rPr>
              <w:t xml:space="preserve"> luego de recibir un </w:t>
            </w:r>
            <w:r w:rsidDel="00000000" w:rsidR="00000000" w:rsidRPr="00000000">
              <w:rPr>
                <w:rFonts w:ascii="Roboto Slab" w:cs="Roboto Slab" w:eastAsia="Roboto Slab" w:hAnsi="Roboto Slab"/>
                <w:i w:val="1"/>
                <w:sz w:val="18"/>
                <w:szCs w:val="18"/>
                <w:rtl w:val="0"/>
              </w:rPr>
              <w:t xml:space="preserve">ECHO</w:t>
            </w:r>
            <w:r w:rsidDel="00000000" w:rsidR="00000000" w:rsidRPr="00000000">
              <w:rPr>
                <w:rFonts w:ascii="Roboto Slab" w:cs="Roboto Slab" w:eastAsia="Roboto Slab" w:hAnsi="Roboto Slab"/>
                <w:sz w:val="18"/>
                <w:szCs w:val="18"/>
                <w:rtl w:val="0"/>
              </w:rPr>
              <w:t xml:space="preserve">. Se usan en la herramienta </w:t>
            </w:r>
            <w:r w:rsidDel="00000000" w:rsidR="00000000" w:rsidRPr="00000000">
              <w:rPr>
                <w:rFonts w:ascii="Roboto Slab" w:cs="Roboto Slab" w:eastAsia="Roboto Slab" w:hAnsi="Roboto Slab"/>
                <w:b w:val="1"/>
                <w:sz w:val="18"/>
                <w:szCs w:val="18"/>
                <w:rtl w:val="0"/>
              </w:rPr>
              <w:t xml:space="preserve">ping</w:t>
            </w:r>
            <w:r w:rsidDel="00000000" w:rsidR="00000000" w:rsidRPr="00000000">
              <w:rPr>
                <w:rFonts w:ascii="Roboto Slab" w:cs="Roboto Slab" w:eastAsia="Roboto Slab" w:hAnsi="Roboto Slab"/>
                <w:sz w:val="18"/>
                <w:szCs w:val="1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Timestamp request/replay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Similares a </w:t>
            </w:r>
            <w:r w:rsidDel="00000000" w:rsidR="00000000" w:rsidRPr="00000000">
              <w:rPr>
                <w:rFonts w:ascii="Roboto Slab" w:cs="Roboto Slab" w:eastAsia="Roboto Slab" w:hAnsi="Roboto Slab"/>
                <w:i w:val="1"/>
                <w:sz w:val="18"/>
                <w:szCs w:val="18"/>
                <w:rtl w:val="0"/>
              </w:rPr>
              <w:t xml:space="preserve">echo. </w:t>
            </w:r>
            <w:r w:rsidDel="00000000" w:rsidR="00000000" w:rsidRPr="00000000">
              <w:rPr>
                <w:rFonts w:ascii="Roboto Slab" w:cs="Roboto Slab" w:eastAsia="Roboto Slab" w:hAnsi="Roboto Slab"/>
                <w:sz w:val="18"/>
                <w:szCs w:val="18"/>
                <w:rtl w:val="0"/>
              </w:rPr>
              <w:t xml:space="preserve">El tiempo de llegada y de salida de la respuesta se registran.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240" w:lineRule="auto"/>
              <w:rPr>
                <w:rFonts w:ascii="Roboto Slab" w:cs="Roboto Slab" w:eastAsia="Roboto Slab" w:hAnsi="Roboto Slab"/>
                <w:i w:val="1"/>
                <w:sz w:val="18"/>
                <w:szCs w:val="18"/>
              </w:rPr>
            </w:pPr>
            <w:r w:rsidDel="00000000" w:rsidR="00000000" w:rsidRPr="00000000">
              <w:rPr>
                <w:rFonts w:ascii="Roboto Slab" w:cs="Roboto Slab" w:eastAsia="Roboto Slab" w:hAnsi="Roboto Slab"/>
                <w:i w:val="1"/>
                <w:sz w:val="18"/>
                <w:szCs w:val="18"/>
                <w:rtl w:val="0"/>
              </w:rPr>
              <w:t xml:space="preserve">Router advertisement/solicitation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rFonts w:ascii="Roboto Slab" w:cs="Roboto Slab" w:eastAsia="Roboto Slab" w:hAnsi="Roboto Slab"/>
                <w:sz w:val="18"/>
                <w:szCs w:val="18"/>
              </w:rPr>
            </w:pPr>
            <w:r w:rsidDel="00000000" w:rsidR="00000000" w:rsidRPr="00000000">
              <w:rPr>
                <w:rFonts w:ascii="Roboto Slab" w:cs="Roboto Slab" w:eastAsia="Roboto Slab" w:hAnsi="Roboto Slab"/>
                <w:sz w:val="18"/>
                <w:szCs w:val="18"/>
                <w:rtl w:val="0"/>
              </w:rPr>
              <w:t xml:space="preserve">Permiten que los hosts encuentren routers cercanos.</w:t>
            </w:r>
          </w:p>
        </w:tc>
      </w:tr>
    </w:tbl>
    <w:p w:rsidR="00000000" w:rsidDel="00000000" w:rsidP="00000000" w:rsidRDefault="00000000" w:rsidRPr="00000000" w14:paraId="000003E6">
      <w:pPr>
        <w:pStyle w:val="Heading2"/>
        <w:ind w:left="0" w:firstLine="0"/>
        <w:rPr>
          <w:b w:val="1"/>
        </w:rPr>
      </w:pPr>
      <w:bookmarkStart w:colFirst="0" w:colLast="0" w:name="_ycoub7ya3aaz" w:id="12"/>
      <w:bookmarkEnd w:id="12"/>
      <w:r w:rsidDel="00000000" w:rsidR="00000000" w:rsidRPr="00000000">
        <w:rPr>
          <w:rtl w:val="0"/>
        </w:rPr>
      </w:r>
    </w:p>
    <w:p w:rsidR="00000000" w:rsidDel="00000000" w:rsidP="00000000" w:rsidRDefault="00000000" w:rsidRPr="00000000" w14:paraId="000003E7">
      <w:pPr>
        <w:numPr>
          <w:ilvl w:val="0"/>
          <w:numId w:val="24"/>
        </w:numPr>
        <w:ind w:left="720" w:hanging="360"/>
        <w:rPr>
          <w:u w:val="none"/>
        </w:rPr>
      </w:pPr>
      <w:r w:rsidDel="00000000" w:rsidR="00000000" w:rsidRPr="00000000">
        <w:rPr>
          <w:b w:val="1"/>
          <w:rtl w:val="0"/>
        </w:rPr>
        <w:t xml:space="preserve">¿Qué condición genera un mensaje “Destino inalcanzable - Host destino inalcanzable”?</w:t>
      </w:r>
      <w:r w:rsidDel="00000000" w:rsidR="00000000" w:rsidRPr="00000000">
        <w:rPr>
          <w:rtl w:val="0"/>
        </w:rPr>
        <w:br w:type="textWrapping"/>
        <w:t xml:space="preserve">El router logró llegar a la red destino, pero el host destino no </w:t>
      </w:r>
      <w:r w:rsidDel="00000000" w:rsidR="00000000" w:rsidRPr="00000000">
        <w:rPr>
          <w:rtl w:val="0"/>
        </w:rPr>
        <w:t xml:space="preserve">responde</w:t>
      </w:r>
      <w:r w:rsidDel="00000000" w:rsidR="00000000" w:rsidRPr="00000000">
        <w:rPr>
          <w:rtl w:val="0"/>
        </w:rPr>
        <w:t xml:space="preserve">.</w:t>
      </w:r>
    </w:p>
    <w:p w:rsidR="00000000" w:rsidDel="00000000" w:rsidP="00000000" w:rsidRDefault="00000000" w:rsidRPr="00000000" w14:paraId="000003E8">
      <w:pPr>
        <w:numPr>
          <w:ilvl w:val="0"/>
          <w:numId w:val="24"/>
        </w:numPr>
        <w:ind w:left="720" w:hanging="360"/>
        <w:rPr>
          <w:b w:val="1"/>
        </w:rPr>
      </w:pPr>
      <w:r w:rsidDel="00000000" w:rsidR="00000000" w:rsidRPr="00000000">
        <w:rPr>
          <w:b w:val="1"/>
          <w:rtl w:val="0"/>
        </w:rPr>
        <w:t xml:space="preserve">¿Qué mensajes intercambia la aplicación PING?</w:t>
        <w:br w:type="textWrapping"/>
      </w:r>
      <w:r w:rsidDel="00000000" w:rsidR="00000000" w:rsidRPr="00000000">
        <w:rPr>
          <w:rtl w:val="0"/>
        </w:rPr>
        <w:t xml:space="preserve">Echo y Echo Reply</w:t>
      </w:r>
    </w:p>
    <w:p w:rsidR="00000000" w:rsidDel="00000000" w:rsidP="00000000" w:rsidRDefault="00000000" w:rsidRPr="00000000" w14:paraId="000003E9">
      <w:pPr>
        <w:numPr>
          <w:ilvl w:val="0"/>
          <w:numId w:val="24"/>
        </w:numPr>
        <w:ind w:left="720" w:hanging="360"/>
        <w:rPr>
          <w:b w:val="1"/>
        </w:rPr>
      </w:pPr>
      <w:r w:rsidDel="00000000" w:rsidR="00000000" w:rsidRPr="00000000">
        <w:rPr>
          <w:b w:val="1"/>
          <w:rtl w:val="0"/>
        </w:rPr>
        <w:t xml:space="preserve">¿Cómo descubre Traceroute los routers a lo largo del camino?</w:t>
        <w:br w:type="textWrapping"/>
        <w:t xml:space="preserve">???</w:t>
      </w:r>
    </w:p>
    <w:p w:rsidR="00000000" w:rsidDel="00000000" w:rsidP="00000000" w:rsidRDefault="00000000" w:rsidRPr="00000000" w14:paraId="000003EA">
      <w:pPr>
        <w:rPr>
          <w:b w:val="1"/>
        </w:rPr>
      </w:pPr>
      <w:r w:rsidDel="00000000" w:rsidR="00000000" w:rsidRPr="00000000">
        <w:rPr>
          <w:rtl w:val="0"/>
        </w:rPr>
      </w:r>
    </w:p>
    <w:p w:rsidR="00000000" w:rsidDel="00000000" w:rsidP="00000000" w:rsidRDefault="00000000" w:rsidRPr="00000000" w14:paraId="000003EB">
      <w:pPr>
        <w:rPr>
          <w:b w:val="1"/>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pStyle w:val="Heading1"/>
        <w:rPr/>
      </w:pPr>
      <w:bookmarkStart w:colFirst="0" w:colLast="0" w:name="_5qo7b8j325k0" w:id="13"/>
      <w:bookmarkEnd w:id="13"/>
      <w:r w:rsidDel="00000000" w:rsidR="00000000" w:rsidRPr="00000000">
        <w:rPr>
          <w:rtl w:val="0"/>
        </w:rPr>
        <w:t xml:space="preserve">11-2-2015 (KOVAL)</w:t>
      </w:r>
    </w:p>
    <w:p w:rsidR="00000000" w:rsidDel="00000000" w:rsidP="00000000" w:rsidRDefault="00000000" w:rsidRPr="00000000" w14:paraId="000003F3">
      <w:pPr>
        <w:rPr/>
      </w:pPr>
      <w:r w:rsidDel="00000000" w:rsidR="00000000" w:rsidRPr="00000000">
        <w:rPr>
          <w:rtl w:val="0"/>
        </w:rPr>
        <w:t xml:space="preserve">1)</w:t>
      </w:r>
    </w:p>
    <w:p w:rsidR="00000000" w:rsidDel="00000000" w:rsidP="00000000" w:rsidRDefault="00000000" w:rsidRPr="00000000" w14:paraId="000003F4">
      <w:pPr>
        <w:rPr/>
      </w:pPr>
      <w:r w:rsidDel="00000000" w:rsidR="00000000" w:rsidRPr="00000000">
        <w:rPr/>
        <w:drawing>
          <wp:inline distB="114300" distT="114300" distL="114300" distR="114300">
            <wp:extent cx="5731200" cy="1193800"/>
            <wp:effectExtent b="0" l="0" r="0" t="0"/>
            <wp:docPr id="49" name="image40.png"/>
            <a:graphic>
              <a:graphicData uri="http://schemas.openxmlformats.org/drawingml/2006/picture">
                <pic:pic>
                  <pic:nvPicPr>
                    <pic:cNvPr id="0" name="image40.png"/>
                    <pic:cNvPicPr preferRelativeResize="0"/>
                  </pic:nvPicPr>
                  <pic:blipFill>
                    <a:blip r:embed="rId91"/>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2) IGUAL A LOS ANTERIORES</w:t>
      </w:r>
    </w:p>
    <w:p w:rsidR="00000000" w:rsidDel="00000000" w:rsidP="00000000" w:rsidRDefault="00000000" w:rsidRPr="00000000" w14:paraId="000003F7">
      <w:pPr>
        <w:rPr/>
      </w:pPr>
      <w:r w:rsidDel="00000000" w:rsidR="00000000" w:rsidRPr="00000000">
        <w:rPr/>
        <w:drawing>
          <wp:inline distB="114300" distT="114300" distL="114300" distR="114300">
            <wp:extent cx="5731200" cy="685800"/>
            <wp:effectExtent b="0" l="0" r="0" t="0"/>
            <wp:docPr id="81" name="image73.png"/>
            <a:graphic>
              <a:graphicData uri="http://schemas.openxmlformats.org/drawingml/2006/picture">
                <pic:pic>
                  <pic:nvPicPr>
                    <pic:cNvPr id="0" name="image73.png"/>
                    <pic:cNvPicPr preferRelativeResize="0"/>
                  </pic:nvPicPr>
                  <pic:blipFill>
                    <a:blip r:embed="rId92"/>
                    <a:srcRect b="0" l="0" r="0" t="0"/>
                    <a:stretch>
                      <a:fillRect/>
                    </a:stretch>
                  </pic:blipFill>
                  <pic:spPr>
                    <a:xfrm>
                      <a:off x="0" y="0"/>
                      <a:ext cx="57312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pPr>
      <w:r w:rsidDel="00000000" w:rsidR="00000000" w:rsidRPr="00000000">
        <w:rPr>
          <w:rtl w:val="0"/>
        </w:rPr>
      </w:r>
    </w:p>
    <w:p w:rsidR="00000000" w:rsidDel="00000000" w:rsidP="00000000" w:rsidRDefault="00000000" w:rsidRPr="00000000" w14:paraId="000003F9">
      <w:pPr>
        <w:rPr/>
      </w:pPr>
      <w:r w:rsidDel="00000000" w:rsidR="00000000" w:rsidRPr="00000000">
        <w:rPr>
          <w:rtl w:val="0"/>
        </w:rPr>
        <w:t xml:space="preserve">2)YA RESUELTO EN 14-2-2018</w:t>
      </w:r>
    </w:p>
    <w:p w:rsidR="00000000" w:rsidDel="00000000" w:rsidP="00000000" w:rsidRDefault="00000000" w:rsidRPr="00000000" w14:paraId="000003FA">
      <w:pPr>
        <w:rPr/>
      </w:pPr>
      <w:r w:rsidDel="00000000" w:rsidR="00000000" w:rsidRPr="00000000">
        <w:rPr/>
        <w:drawing>
          <wp:inline distB="114300" distT="114300" distL="114300" distR="114300">
            <wp:extent cx="5731200" cy="2171700"/>
            <wp:effectExtent b="0" l="0" r="0" t="0"/>
            <wp:docPr id="23"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drawing>
          <wp:inline distB="114300" distT="114300" distL="114300" distR="114300">
            <wp:extent cx="4667250" cy="1666875"/>
            <wp:effectExtent b="0" l="0" r="0" t="0"/>
            <wp:docPr id="39" name="image36.png"/>
            <a:graphic>
              <a:graphicData uri="http://schemas.openxmlformats.org/drawingml/2006/picture">
                <pic:pic>
                  <pic:nvPicPr>
                    <pic:cNvPr id="0" name="image36.png"/>
                    <pic:cNvPicPr preferRelativeResize="0"/>
                  </pic:nvPicPr>
                  <pic:blipFill>
                    <a:blip r:embed="rId94"/>
                    <a:srcRect b="0" l="0" r="0" t="0"/>
                    <a:stretch>
                      <a:fillRect/>
                    </a:stretch>
                  </pic:blipFill>
                  <pic:spPr>
                    <a:xfrm>
                      <a:off x="0" y="0"/>
                      <a:ext cx="46672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4) Explique el mecanismo de control de acceso al medio DCF utilizado por 802.11. ¿En qué difiere del PCF?</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DCF (Función de coordinación distribuida). Se usa un algoritmo de contención para proporcionar acceso a la totalidad del tráfico. Ese algoritmo es  el CSMA/CA refinado para hacer uso de distintos IFS (c/u con distintas prioridades). </w:t>
      </w:r>
    </w:p>
    <w:p w:rsidR="00000000" w:rsidDel="00000000" w:rsidP="00000000" w:rsidRDefault="00000000" w:rsidRPr="00000000" w14:paraId="00000401">
      <w:pPr>
        <w:spacing w:after="200" w:before="200" w:lineRule="auto"/>
        <w:rPr>
          <w:rFonts w:ascii="Roboto Slab" w:cs="Roboto Slab" w:eastAsia="Roboto Slab" w:hAnsi="Roboto Slab"/>
          <w:b w:val="1"/>
        </w:rPr>
      </w:pPr>
      <w:r w:rsidDel="00000000" w:rsidR="00000000" w:rsidRPr="00000000">
        <w:rPr>
          <w:rFonts w:ascii="Roboto Slab" w:cs="Roboto Slab" w:eastAsia="Roboto Slab" w:hAnsi="Roboto Slab"/>
          <w:b w:val="1"/>
        </w:rPr>
        <w:drawing>
          <wp:inline distB="114300" distT="114300" distL="114300" distR="114300">
            <wp:extent cx="3071376" cy="4369009"/>
            <wp:effectExtent b="0" l="0" r="0" t="0"/>
            <wp:docPr id="83"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3071376" cy="4369009"/>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SIFS. Es el tiempo más corto (con mayor prioridad). Se usa para los ACK, CTS/RTS y Poll/Response.</w:t>
      </w:r>
    </w:p>
    <w:p w:rsidR="00000000" w:rsidDel="00000000" w:rsidP="00000000" w:rsidRDefault="00000000" w:rsidRPr="00000000" w14:paraId="00000403">
      <w:pPr>
        <w:spacing w:after="200" w:before="20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DIFS. Es el retardo mínimo para las tramas asíncronas que compiten por el acceso al medio. </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PCF (Función de coordinación puntual).</w:t>
      </w:r>
    </w:p>
    <w:p w:rsidR="00000000" w:rsidDel="00000000" w:rsidP="00000000" w:rsidRDefault="00000000" w:rsidRPr="00000000" w14:paraId="00000406">
      <w:pPr>
        <w:rPr/>
      </w:pPr>
      <w:r w:rsidDel="00000000" w:rsidR="00000000" w:rsidRPr="00000000">
        <w:rPr>
          <w:rtl w:val="0"/>
        </w:rPr>
        <w:t xml:space="preserve">Consiste en un sondeo realizado por un elemento central de sondeos (coordinador puntual). El coordinador hace uso de un PIFS cuando emite un sondeo. El PIFS es más pequeño que el DIFS, por lo tanto el coordinador puede adueñarse del medio y bloquear todo el tráfico asíncrono mientras emite un sondeo y recibe respuestas. Se garantiza un servicio libre de contención.</w:t>
      </w:r>
    </w:p>
    <w:p w:rsidR="00000000" w:rsidDel="00000000" w:rsidP="00000000" w:rsidRDefault="00000000" w:rsidRPr="00000000" w14:paraId="00000407">
      <w:pPr>
        <w:rPr/>
      </w:pPr>
      <w:r w:rsidDel="00000000" w:rsidR="00000000" w:rsidRPr="00000000">
        <w:rPr>
          <w:rtl w:val="0"/>
        </w:rPr>
      </w:r>
    </w:p>
    <w:p w:rsidR="00000000" w:rsidDel="00000000" w:rsidP="00000000" w:rsidRDefault="00000000" w:rsidRPr="00000000" w14:paraId="00000408">
      <w:pPr>
        <w:rPr/>
      </w:pPr>
      <w:r w:rsidDel="00000000" w:rsidR="00000000" w:rsidRPr="00000000">
        <w:rPr>
          <w:rtl w:val="0"/>
        </w:rPr>
        <w:t xml:space="preserve">5) ¿Qué función cumple un protocolo de ruteo? ¿En qué se diferencia un protocolo “Link State” de uno “Distance Vector”? REPETIDA</w:t>
      </w:r>
    </w:p>
    <w:p w:rsidR="00000000" w:rsidDel="00000000" w:rsidP="00000000" w:rsidRDefault="00000000" w:rsidRPr="00000000" w14:paraId="00000409">
      <w:pPr>
        <w:rPr/>
      </w:pPr>
      <w:r w:rsidDel="00000000" w:rsidR="00000000" w:rsidRPr="00000000">
        <w:rPr>
          <w:rtl w:val="0"/>
        </w:rPr>
      </w:r>
    </w:p>
    <w:p w:rsidR="00000000" w:rsidDel="00000000" w:rsidP="00000000" w:rsidRDefault="00000000" w:rsidRPr="00000000" w14:paraId="0000040A">
      <w:pPr>
        <w:rPr/>
      </w:pPr>
      <w:r w:rsidDel="00000000" w:rsidR="00000000" w:rsidRPr="00000000">
        <w:rPr>
          <w:rtl w:val="0"/>
        </w:rPr>
        <w:t xml:space="preserve">6) TCP</w:t>
      </w:r>
    </w:p>
    <w:p w:rsidR="00000000" w:rsidDel="00000000" w:rsidP="00000000" w:rsidRDefault="00000000" w:rsidRPr="00000000" w14:paraId="0000040B">
      <w:pPr>
        <w:numPr>
          <w:ilvl w:val="0"/>
          <w:numId w:val="10"/>
        </w:numPr>
        <w:ind w:left="720" w:hanging="360"/>
        <w:rPr>
          <w:u w:val="none"/>
        </w:rPr>
      </w:pPr>
      <w:r w:rsidDel="00000000" w:rsidR="00000000" w:rsidRPr="00000000">
        <w:rPr>
          <w:rtl w:val="0"/>
        </w:rPr>
        <w:t xml:space="preserve">¿Qué mecanismos implementa el campo “Window” de la cabecera? ¿Qué longitud tiene ese campo? ¿Cuál es el crédito máximo? ¿Conoce algún mecanismo para extenderlo?</w:t>
        <w:br w:type="textWrapping"/>
        <w:br w:type="textWrapping"/>
        <w:t xml:space="preserve">Se implementa el mecanismo de Ventana Deslizante con asignación de créditos. Los créditos no son tramas. sino que son octetos. La ventana indica la cantidad de octetos que el emisor puede enviar sin tener que esperar confirmación. </w:t>
        <w:br w:type="textWrapping"/>
        <w:br w:type="textWrapping"/>
        <w:t xml:space="preserve">La longitud del campo es de 16 bits, dando un total de 65535 B (Valor máximo).</w:t>
        <w:br w:type="textWrapping"/>
        <w:br w:type="textWrapping"/>
        <w:t xml:space="preserve">Existe una opción en TCP “Window Scale” el cual permite a las partes negociar un factor de escala de ventana. El tamaño de venta se puede correr hasta 14 bits, dando un total de </w:t>
      </w:r>
      <m:oMath>
        <m:sSup>
          <m:sSupPr>
            <m:ctrlPr>
              <w:rPr/>
            </m:ctrlPr>
          </m:sSupPr>
          <m:e>
            <m:r>
              <w:rPr/>
              <m:t xml:space="preserve">2</m:t>
            </m:r>
          </m:e>
          <m:sup>
            <m:r>
              <w:rPr/>
              <m:t xml:space="preserve">30</m:t>
            </m:r>
          </m:sup>
        </m:sSup>
        <m:r>
          <w:rPr/>
          <m:t xml:space="preserve">= 1 GB</m:t>
        </m:r>
      </m:oMath>
      <w:r w:rsidDel="00000000" w:rsidR="00000000" w:rsidRPr="00000000">
        <w:rPr>
          <w:rtl w:val="0"/>
        </w:rPr>
      </w:r>
    </w:p>
    <w:p w:rsidR="00000000" w:rsidDel="00000000" w:rsidP="00000000" w:rsidRDefault="00000000" w:rsidRPr="00000000" w14:paraId="0000040C">
      <w:pPr>
        <w:numPr>
          <w:ilvl w:val="0"/>
          <w:numId w:val="10"/>
        </w:numPr>
        <w:ind w:left="720" w:hanging="360"/>
        <w:rPr>
          <w:u w:val="none"/>
        </w:rPr>
      </w:pPr>
      <w:r w:rsidDel="00000000" w:rsidR="00000000" w:rsidRPr="00000000">
        <w:rPr>
          <w:rtl w:val="0"/>
        </w:rPr>
        <w:t xml:space="preserve">RTO: Explique el significado y la utilidad de esta variable. ¿Cómo se calcula? ¿Qué efectos produce una subestimación/sobrestimación de su valor? REPETIDA</w:t>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pStyle w:val="Heading1"/>
        <w:rPr/>
      </w:pPr>
      <w:bookmarkStart w:colFirst="0" w:colLast="0" w:name="_421qctmlt2dw" w:id="14"/>
      <w:bookmarkEnd w:id="14"/>
      <w:r w:rsidDel="00000000" w:rsidR="00000000" w:rsidRPr="00000000">
        <w:rPr>
          <w:rtl w:val="0"/>
        </w:rPr>
        <w:t xml:space="preserve">PARCIALES (KOVAL)</w:t>
      </w:r>
    </w:p>
    <w:p w:rsidR="00000000" w:rsidDel="00000000" w:rsidP="00000000" w:rsidRDefault="00000000" w:rsidRPr="00000000" w14:paraId="0000040F">
      <w:pPr>
        <w:pStyle w:val="Heading2"/>
        <w:rPr/>
      </w:pPr>
      <w:bookmarkStart w:colFirst="0" w:colLast="0" w:name="_c7j5658f100m" w:id="15"/>
      <w:bookmarkEnd w:id="15"/>
      <w:r w:rsidDel="00000000" w:rsidR="00000000" w:rsidRPr="00000000">
        <w:rPr>
          <w:rtl w:val="0"/>
        </w:rPr>
        <w:t xml:space="preserve">Primer Parcial</w:t>
      </w:r>
    </w:p>
    <w:p w:rsidR="00000000" w:rsidDel="00000000" w:rsidP="00000000" w:rsidRDefault="00000000" w:rsidRPr="00000000" w14:paraId="00000410">
      <w:pPr>
        <w:rPr/>
      </w:pPr>
      <w:r w:rsidDel="00000000" w:rsidR="00000000" w:rsidRPr="00000000">
        <w:rPr/>
        <w:drawing>
          <wp:inline distB="114300" distT="114300" distL="114300" distR="114300">
            <wp:extent cx="5731200" cy="3441700"/>
            <wp:effectExtent b="0" l="0" r="0" t="0"/>
            <wp:docPr id="8" name="image5.png"/>
            <a:graphic>
              <a:graphicData uri="http://schemas.openxmlformats.org/drawingml/2006/picture">
                <pic:pic>
                  <pic:nvPicPr>
                    <pic:cNvPr id="0" name="image5.png"/>
                    <pic:cNvPicPr preferRelativeResize="0"/>
                  </pic:nvPicPr>
                  <pic:blipFill>
                    <a:blip r:embed="rId95"/>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t xml:space="preserve">1) REDES LAN</w:t>
      </w:r>
    </w:p>
    <w:p w:rsidR="00000000" w:rsidDel="00000000" w:rsidP="00000000" w:rsidRDefault="00000000" w:rsidRPr="00000000" w14:paraId="00000413">
      <w:pPr>
        <w:numPr>
          <w:ilvl w:val="0"/>
          <w:numId w:val="23"/>
        </w:numPr>
        <w:ind w:left="720" w:hanging="360"/>
        <w:rPr>
          <w:u w:val="none"/>
        </w:rPr>
      </w:pPr>
      <w:r w:rsidDel="00000000" w:rsidR="00000000" w:rsidRPr="00000000">
        <w:rPr>
          <w:rtl w:val="0"/>
        </w:rPr>
        <w:t xml:space="preserve">¿En qué se difieren los formatos de trama Ethernet y 802.3? ¿Cómo determina el receptor de una trama 802.3 a qué capa superior entregar el PDU?</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drawing>
          <wp:inline distB="114300" distT="114300" distL="114300" distR="114300">
            <wp:extent cx="5731200" cy="1968500"/>
            <wp:effectExtent b="0" l="0" r="0" t="0"/>
            <wp:docPr id="10" name="image18.png"/>
            <a:graphic>
              <a:graphicData uri="http://schemas.openxmlformats.org/drawingml/2006/picture">
                <pic:pic>
                  <pic:nvPicPr>
                    <pic:cNvPr id="0" name="image18.png"/>
                    <pic:cNvPicPr preferRelativeResize="0"/>
                  </pic:nvPicPr>
                  <pic:blipFill>
                    <a:blip r:embed="rId96"/>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pPr>
      <w:r w:rsidDel="00000000" w:rsidR="00000000" w:rsidRPr="00000000">
        <w:rPr>
          <w:rtl w:val="0"/>
        </w:rPr>
        <w:t xml:space="preserve">La diferencia está en el campo </w:t>
      </w:r>
      <w:r w:rsidDel="00000000" w:rsidR="00000000" w:rsidRPr="00000000">
        <w:rPr>
          <w:b w:val="1"/>
          <w:rtl w:val="0"/>
        </w:rPr>
        <w:t xml:space="preserve">Tipo/Longitud. </w:t>
      </w:r>
      <w:r w:rsidDel="00000000" w:rsidR="00000000" w:rsidRPr="00000000">
        <w:rPr>
          <w:rtl w:val="0"/>
        </w:rPr>
        <w:t xml:space="preserve">En Ethernet clásico, el campo Tipo indica el protocolo de capa superior. En IEEE 802.3, el campo puede utilizarse para ambos casos: si el número es menor o igual a 1536 (0x600), representa una longitud; si es mayor a 0x600, representa el tipo. Si en ese campo se envía la longitud, en el protocolo LLC se envía el dato del protocolo de capa superior. </w:t>
      </w:r>
    </w:p>
    <w:p w:rsidR="00000000" w:rsidDel="00000000" w:rsidP="00000000" w:rsidRDefault="00000000" w:rsidRPr="00000000" w14:paraId="00000417">
      <w:pPr>
        <w:rPr/>
      </w:pP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418">
      <w:pPr>
        <w:numPr>
          <w:ilvl w:val="0"/>
          <w:numId w:val="23"/>
        </w:numPr>
        <w:ind w:left="720" w:hanging="360"/>
        <w:rPr>
          <w:b w:val="1"/>
        </w:rPr>
      </w:pPr>
      <w:r w:rsidDel="00000000" w:rsidR="00000000" w:rsidRPr="00000000">
        <w:rPr>
          <w:b w:val="1"/>
          <w:rtl w:val="0"/>
        </w:rPr>
        <w:t xml:space="preserve">¿Cómo está compuesta una dirección MAC? ¿Cuál es la dirección </w:t>
      </w:r>
      <w:r w:rsidDel="00000000" w:rsidR="00000000" w:rsidRPr="00000000">
        <w:rPr>
          <w:b w:val="1"/>
          <w:rtl w:val="0"/>
        </w:rPr>
        <w:t xml:space="preserve">de broadcast</w:t>
      </w:r>
      <w:r w:rsidDel="00000000" w:rsidR="00000000" w:rsidRPr="00000000">
        <w:rPr>
          <w:b w:val="1"/>
          <w:rtl w:val="0"/>
        </w:rPr>
        <w:t xml:space="preserve">?</w:t>
      </w:r>
    </w:p>
    <w:p w:rsidR="00000000" w:rsidDel="00000000" w:rsidP="00000000" w:rsidRDefault="00000000" w:rsidRPr="00000000" w14:paraId="00000419">
      <w:pPr>
        <w:ind w:left="0" w:firstLine="0"/>
        <w:jc w:val="left"/>
        <w:rPr/>
      </w:pPr>
      <w:r w:rsidDel="00000000" w:rsidR="00000000" w:rsidRPr="00000000">
        <w:rPr>
          <w:rtl w:val="0"/>
        </w:rPr>
      </w:r>
    </w:p>
    <w:p w:rsidR="00000000" w:rsidDel="00000000" w:rsidP="00000000" w:rsidRDefault="00000000" w:rsidRPr="00000000" w14:paraId="0000041A">
      <w:pPr>
        <w:ind w:left="0" w:firstLine="0"/>
        <w:jc w:val="left"/>
        <w:rPr/>
      </w:pPr>
      <w:r w:rsidDel="00000000" w:rsidR="00000000" w:rsidRPr="00000000">
        <w:rPr>
          <w:rtl w:val="0"/>
        </w:rPr>
        <w:t xml:space="preserve">Son 48 bits (representada mediante 6 pares de dígitos hexadecimales). Los primeros 24 bits representan el Identificador Único del fabricante (OUI) y los últimos 24 al Identificador del producto (UAA). La dirección de broadcast está representada por aquella que tiene todos los bits en 1 (FF:FF:FF:FF:FF:FF)</w:t>
        <w:br w:type="textWrapping"/>
      </w:r>
      <w:r w:rsidDel="00000000" w:rsidR="00000000" w:rsidRPr="00000000">
        <w:rPr/>
        <w:drawing>
          <wp:inline distB="114300" distT="114300" distL="114300" distR="114300">
            <wp:extent cx="3986213" cy="1542836"/>
            <wp:effectExtent b="0" l="0" r="0" t="0"/>
            <wp:docPr id="47"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3986213" cy="1542836"/>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ind w:left="0" w:firstLine="0"/>
        <w:rPr/>
      </w:pPr>
      <w:r w:rsidDel="00000000" w:rsidR="00000000" w:rsidRPr="00000000">
        <w:rPr>
          <w:rtl w:val="0"/>
        </w:rPr>
      </w:r>
    </w:p>
    <w:p w:rsidR="00000000" w:rsidDel="00000000" w:rsidP="00000000" w:rsidRDefault="00000000" w:rsidRPr="00000000" w14:paraId="0000041C">
      <w:pPr>
        <w:numPr>
          <w:ilvl w:val="0"/>
          <w:numId w:val="23"/>
        </w:numPr>
        <w:ind w:left="720" w:hanging="360"/>
        <w:rPr>
          <w:u w:val="none"/>
        </w:rPr>
      </w:pPr>
      <w:r w:rsidDel="00000000" w:rsidR="00000000" w:rsidRPr="00000000">
        <w:rPr>
          <w:b w:val="1"/>
          <w:rtl w:val="0"/>
        </w:rPr>
        <w:t xml:space="preserve">¿Cómo realiza Ethernet el control de errores?</w:t>
      </w:r>
      <w:r w:rsidDel="00000000" w:rsidR="00000000" w:rsidRPr="00000000">
        <w:rPr>
          <w:rtl w:val="0"/>
        </w:rPr>
        <w:br w:type="textWrapping"/>
      </w:r>
    </w:p>
    <w:p w:rsidR="00000000" w:rsidDel="00000000" w:rsidP="00000000" w:rsidRDefault="00000000" w:rsidRPr="00000000" w14:paraId="0000041D">
      <w:pPr>
        <w:ind w:left="0" w:firstLine="0"/>
        <w:rPr/>
      </w:pPr>
      <w:r w:rsidDel="00000000" w:rsidR="00000000" w:rsidRPr="00000000">
        <w:rPr>
          <w:rtl w:val="0"/>
        </w:rPr>
        <w:t xml:space="preserve">En la cabecera de Ethernet, se tiene un campo FCS que utiliza CRC-32 sobre todos los campos de la trama, menos el preámbulo (y el propio FCS). Además, mediante el algoritmo CSMA/CD con retroceso exponencial binario, se realiza el manejo de colisiones (dos máquinas enviando tramas al mismo tiempo).  </w:t>
      </w:r>
    </w:p>
    <w:p w:rsidR="00000000" w:rsidDel="00000000" w:rsidP="00000000" w:rsidRDefault="00000000" w:rsidRPr="00000000" w14:paraId="0000041E">
      <w:pPr>
        <w:numPr>
          <w:ilvl w:val="0"/>
          <w:numId w:val="23"/>
        </w:numPr>
        <w:ind w:left="720" w:hanging="360"/>
        <w:rPr>
          <w:b w:val="1"/>
        </w:rPr>
      </w:pPr>
      <w:r w:rsidDel="00000000" w:rsidR="00000000" w:rsidRPr="00000000">
        <w:rPr>
          <w:b w:val="1"/>
          <w:rtl w:val="0"/>
        </w:rPr>
        <w:t xml:space="preserve">¿Qué utilidad tiene el protocolo Spanning Tree? ¿Qué dispositivos lo ejecutan?</w:t>
        <w:br w:type="textWrapping"/>
      </w:r>
    </w:p>
    <w:p w:rsidR="00000000" w:rsidDel="00000000" w:rsidP="00000000" w:rsidRDefault="00000000" w:rsidRPr="00000000" w14:paraId="0000041F">
      <w:pPr>
        <w:ind w:left="0" w:firstLine="0"/>
        <w:rPr/>
      </w:pPr>
      <w:r w:rsidDel="00000000" w:rsidR="00000000" w:rsidRPr="00000000">
        <w:rPr>
          <w:rtl w:val="0"/>
        </w:rPr>
        <w:t xml:space="preserve">El protocolo Spanning Tree es ejecutado por los bridges de la red. Su propósito es impedir la acción de bucles que se generan en los bridges cuando existen vínculos redundantes. Transforma una red de tipo malla con bucles en una red lógica de tipo árbol libre de bucles. </w:t>
      </w:r>
    </w:p>
    <w:p w:rsidR="00000000" w:rsidDel="00000000" w:rsidP="00000000" w:rsidRDefault="00000000" w:rsidRPr="00000000" w14:paraId="00000420">
      <w:pPr>
        <w:ind w:left="0" w:firstLine="0"/>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t xml:space="preserve">2) </w:t>
      </w:r>
      <w:r w:rsidDel="00000000" w:rsidR="00000000" w:rsidRPr="00000000">
        <w:rPr>
          <w:b w:val="1"/>
          <w:rtl w:val="0"/>
        </w:rPr>
        <w:t xml:space="preserve">Wireless LAN </w:t>
      </w:r>
      <w:r w:rsidDel="00000000" w:rsidR="00000000" w:rsidRPr="00000000">
        <w:rPr>
          <w:rtl w:val="0"/>
        </w:rPr>
        <w:t xml:space="preserve">TODO</w:t>
      </w:r>
    </w:p>
    <w:p w:rsidR="00000000" w:rsidDel="00000000" w:rsidP="00000000" w:rsidRDefault="00000000" w:rsidRPr="00000000" w14:paraId="00000422">
      <w:pPr>
        <w:numPr>
          <w:ilvl w:val="0"/>
          <w:numId w:val="33"/>
        </w:numPr>
        <w:ind w:left="720" w:hanging="360"/>
        <w:rPr>
          <w:b w:val="1"/>
        </w:rPr>
      </w:pPr>
      <w:r w:rsidDel="00000000" w:rsidR="00000000" w:rsidRPr="00000000">
        <w:rPr>
          <w:b w:val="1"/>
          <w:rtl w:val="0"/>
        </w:rPr>
        <w:t xml:space="preserve">¿Cuáles son las bandas en que operan las diferentes normas? ¿Qué diferencias hay entre ellas?</w:t>
      </w:r>
    </w:p>
    <w:p w:rsidR="00000000" w:rsidDel="00000000" w:rsidP="00000000" w:rsidRDefault="00000000" w:rsidRPr="00000000" w14:paraId="00000423">
      <w:pPr>
        <w:numPr>
          <w:ilvl w:val="0"/>
          <w:numId w:val="33"/>
        </w:numPr>
        <w:ind w:left="720" w:hanging="360"/>
        <w:rPr>
          <w:b w:val="1"/>
        </w:rPr>
      </w:pPr>
      <w:r w:rsidDel="00000000" w:rsidR="00000000" w:rsidRPr="00000000">
        <w:rPr>
          <w:b w:val="1"/>
          <w:rtl w:val="0"/>
        </w:rPr>
        <w:t xml:space="preserve">¿Cómo opera un AP en modo PCF?</w:t>
      </w:r>
    </w:p>
    <w:p w:rsidR="00000000" w:rsidDel="00000000" w:rsidP="00000000" w:rsidRDefault="00000000" w:rsidRPr="00000000" w14:paraId="00000424">
      <w:pPr>
        <w:numPr>
          <w:ilvl w:val="0"/>
          <w:numId w:val="33"/>
        </w:numPr>
        <w:ind w:left="720" w:hanging="360"/>
        <w:rPr>
          <w:b w:val="1"/>
        </w:rPr>
      </w:pPr>
      <w:r w:rsidDel="00000000" w:rsidR="00000000" w:rsidRPr="00000000">
        <w:rPr>
          <w:b w:val="1"/>
          <w:rtl w:val="0"/>
        </w:rPr>
        <w:t xml:space="preserve">¿Cuántas direcciones MAC contiene la cabecera 802.11? ¿Qué dispositivos identifican?</w:t>
      </w:r>
    </w:p>
    <w:p w:rsidR="00000000" w:rsidDel="00000000" w:rsidP="00000000" w:rsidRDefault="00000000" w:rsidRPr="00000000" w14:paraId="00000425">
      <w:pPr>
        <w:rPr>
          <w:b w:val="1"/>
        </w:rPr>
      </w:pPr>
      <w:r w:rsidDel="00000000" w:rsidR="00000000" w:rsidRPr="00000000">
        <w:rPr>
          <w:b w:val="1"/>
          <w:rtl w:val="0"/>
        </w:rPr>
        <w:t xml:space="preserve">3) IP</w:t>
      </w:r>
    </w:p>
    <w:p w:rsidR="00000000" w:rsidDel="00000000" w:rsidP="00000000" w:rsidRDefault="00000000" w:rsidRPr="00000000" w14:paraId="00000426">
      <w:pPr>
        <w:numPr>
          <w:ilvl w:val="0"/>
          <w:numId w:val="3"/>
        </w:numPr>
        <w:ind w:left="720" w:hanging="360"/>
        <w:rPr>
          <w:b w:val="1"/>
        </w:rPr>
      </w:pPr>
      <w:r w:rsidDel="00000000" w:rsidR="00000000" w:rsidRPr="00000000">
        <w:rPr>
          <w:b w:val="1"/>
          <w:rtl w:val="0"/>
        </w:rPr>
        <w:t xml:space="preserve">¿Qué es el default gateway? ¿Qué es el Default Route y cómo se relacionan?</w:t>
      </w:r>
    </w:p>
    <w:p w:rsidR="00000000" w:rsidDel="00000000" w:rsidP="00000000" w:rsidRDefault="00000000" w:rsidRPr="00000000" w14:paraId="00000427">
      <w:pPr>
        <w:numPr>
          <w:ilvl w:val="0"/>
          <w:numId w:val="3"/>
        </w:numPr>
        <w:ind w:left="720" w:hanging="360"/>
        <w:rPr>
          <w:b w:val="1"/>
        </w:rPr>
      </w:pPr>
      <w:r w:rsidDel="00000000" w:rsidR="00000000" w:rsidRPr="00000000">
        <w:rPr>
          <w:b w:val="1"/>
          <w:rtl w:val="0"/>
        </w:rPr>
        <w:t xml:space="preserve">¿Qué son direcciones privadas? ¿Qué rangos reserva la RFC1918?</w:t>
        <w:br w:type="textWrapping"/>
      </w:r>
      <w:r w:rsidDel="00000000" w:rsidR="00000000" w:rsidRPr="00000000">
        <w:rPr>
          <w:rtl w:val="0"/>
        </w:rPr>
        <w:t xml:space="preserve">Son direcciones que pueden estar repetidas (globalmente) ya que solo tienen alcance local (no se pueden usar para tener acceso a Internet). Se usa para comunicar dispositivos en una LAN. Son de clase A, B y C</w:t>
        <w:br w:type="textWrapping"/>
        <w:br w:type="textWrapping"/>
        <w:t xml:space="preserve">CLASE A: 10.0.0.0 - 10.255.255.255</w:t>
        <w:br w:type="textWrapping"/>
        <w:t xml:space="preserve">CLASE B: 172.16.0.0 - 172.31.255.255</w:t>
        <w:br w:type="textWrapping"/>
        <w:t xml:space="preserve">CLASE C: 192.168.0.0 - 192.168.255.255</w:t>
      </w:r>
    </w:p>
    <w:p w:rsidR="00000000" w:rsidDel="00000000" w:rsidP="00000000" w:rsidRDefault="00000000" w:rsidRPr="00000000" w14:paraId="00000428">
      <w:pPr>
        <w:numPr>
          <w:ilvl w:val="0"/>
          <w:numId w:val="3"/>
        </w:numPr>
        <w:ind w:left="720" w:hanging="360"/>
        <w:rPr>
          <w:b w:val="1"/>
        </w:rPr>
      </w:pPr>
      <w:r w:rsidDel="00000000" w:rsidR="00000000" w:rsidRPr="00000000">
        <w:rPr>
          <w:b w:val="1"/>
          <w:rtl w:val="0"/>
        </w:rPr>
        <w:t xml:space="preserve">¿Qué campos de la cabecera intervienen en la fragmentación?</w:t>
      </w:r>
    </w:p>
    <w:p w:rsidR="00000000" w:rsidDel="00000000" w:rsidP="00000000" w:rsidRDefault="00000000" w:rsidRPr="00000000" w14:paraId="00000429">
      <w:pPr>
        <w:ind w:left="720" w:firstLine="0"/>
        <w:rPr/>
      </w:pPr>
      <w:r w:rsidDel="00000000" w:rsidR="00000000" w:rsidRPr="00000000">
        <w:rPr>
          <w:rtl w:val="0"/>
        </w:rPr>
        <w:t xml:space="preserve">En IPv4 tenemos el campo Offset Fragment, el flag DF (Don’t Fragment), el flag MF (More Fragments)</w:t>
      </w:r>
    </w:p>
    <w:p w:rsidR="00000000" w:rsidDel="00000000" w:rsidP="00000000" w:rsidRDefault="00000000" w:rsidRPr="00000000" w14:paraId="0000042A">
      <w:pPr>
        <w:numPr>
          <w:ilvl w:val="0"/>
          <w:numId w:val="3"/>
        </w:numPr>
        <w:ind w:left="720" w:hanging="360"/>
        <w:rPr>
          <w:b w:val="1"/>
        </w:rPr>
      </w:pPr>
      <w:r w:rsidDel="00000000" w:rsidR="00000000" w:rsidRPr="00000000">
        <w:rPr>
          <w:b w:val="1"/>
          <w:rtl w:val="0"/>
        </w:rPr>
        <w:t xml:space="preserve">¿Qué mensajes intervienen en la operación del ARP? ¿A quiénes van dirigidos?</w:t>
        <w:br w:type="textWrapping"/>
      </w:r>
      <w:r w:rsidDel="00000000" w:rsidR="00000000" w:rsidRPr="00000000">
        <w:rPr>
          <w:rtl w:val="0"/>
        </w:rPr>
        <w:t xml:space="preserve">ARP Request: un nodo envía un datagrama ARP mediante un broadcast MAC indicando que busca la dirección física del host con una IP dada.</w:t>
        <w:br w:type="textWrapping"/>
        <w:t xml:space="preserve">ARP Reply: el host al que corresponde esa IP responde con un </w:t>
      </w:r>
      <w:r w:rsidDel="00000000" w:rsidR="00000000" w:rsidRPr="00000000">
        <w:rPr>
          <w:i w:val="1"/>
          <w:rtl w:val="0"/>
        </w:rPr>
        <w:t xml:space="preserve">reply</w:t>
      </w:r>
      <w:r w:rsidDel="00000000" w:rsidR="00000000" w:rsidRPr="00000000">
        <w:rPr>
          <w:rtl w:val="0"/>
        </w:rPr>
        <w:t xml:space="preserve"> diciendo que él es el nodo que se está buscando e indica su dirección física. </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D">
      <w:pPr>
        <w:spacing w:after="240" w:before="240" w:lineRule="auto"/>
        <w:rPr>
          <w:b w:val="1"/>
        </w:rPr>
      </w:pPr>
      <w:r w:rsidDel="00000000" w:rsidR="00000000" w:rsidRPr="00000000">
        <w:rPr>
          <w:b w:val="1"/>
          <w:rtl w:val="0"/>
        </w:rPr>
        <w:t xml:space="preserve">1) Modelo OSI</w:t>
        <w:br w:type="textWrapping"/>
        <w:t xml:space="preserve">a. ¿Cuántas y cuáles son las capas del Modelo?</w:t>
      </w:r>
    </w:p>
    <w:tbl>
      <w:tblPr>
        <w:tblStyle w:val="Table14"/>
        <w:tblW w:w="2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tblGridChange w:id="0">
          <w:tblGrid>
            <w:gridCol w:w="2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APLICACIÓN (7)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PRESENTACIÓN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SESIÓN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ENLACE DE DATOS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FÍSICA (1)</w:t>
            </w:r>
          </w:p>
        </w:tc>
      </w:tr>
    </w:tbl>
    <w:p w:rsidR="00000000" w:rsidDel="00000000" w:rsidP="00000000" w:rsidRDefault="00000000" w:rsidRPr="00000000" w14:paraId="00000435">
      <w:pPr>
        <w:spacing w:after="240" w:before="240" w:lineRule="auto"/>
        <w:rPr>
          <w:b w:val="1"/>
        </w:rPr>
      </w:pPr>
      <w:r w:rsidDel="00000000" w:rsidR="00000000" w:rsidRPr="00000000">
        <w:rPr>
          <w:b w:val="1"/>
          <w:rtl w:val="0"/>
        </w:rPr>
        <w:br w:type="textWrapping"/>
        <w:t xml:space="preserve">b. ¿En qué se diferencia del modelo DARPA/TCP/IP?</w:t>
      </w:r>
    </w:p>
    <w:p w:rsidR="00000000" w:rsidDel="00000000" w:rsidP="00000000" w:rsidRDefault="00000000" w:rsidRPr="00000000" w14:paraId="00000436">
      <w:pPr>
        <w:spacing w:after="240" w:before="240" w:lineRule="auto"/>
        <w:rPr/>
      </w:pPr>
      <w:r w:rsidDel="00000000" w:rsidR="00000000" w:rsidRPr="00000000">
        <w:rPr>
          <w:rtl w:val="0"/>
        </w:rPr>
        <w:t xml:space="preserve">La capa de Internet corresponde a la de Red. La de Acceso a red cubre la de enlace de datos y la física. </w:t>
      </w:r>
    </w:p>
    <w:tbl>
      <w:tblPr>
        <w:tblStyle w:val="Table15"/>
        <w:tblW w:w="2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0"/>
        <w:tblGridChange w:id="0">
          <w:tblGrid>
            <w:gridCol w:w="29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Aplicación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Transporte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Internet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Acceso a red</w:t>
            </w:r>
          </w:p>
        </w:tc>
      </w:tr>
    </w:tbl>
    <w:p w:rsidR="00000000" w:rsidDel="00000000" w:rsidP="00000000" w:rsidRDefault="00000000" w:rsidRPr="00000000" w14:paraId="0000043B">
      <w:pPr>
        <w:spacing w:after="240" w:before="240" w:lineRule="auto"/>
        <w:rPr>
          <w:b w:val="1"/>
        </w:rPr>
      </w:pPr>
      <w:r w:rsidDel="00000000" w:rsidR="00000000" w:rsidRPr="00000000">
        <w:rPr>
          <w:rtl w:val="0"/>
        </w:rPr>
        <w:br w:type="textWrapping"/>
      </w:r>
      <w:r w:rsidDel="00000000" w:rsidR="00000000" w:rsidRPr="00000000">
        <w:rPr>
          <w:b w:val="1"/>
          <w:rtl w:val="0"/>
        </w:rPr>
        <w:t xml:space="preserve">c. ¿En qué capa/s se realiza el control de errores?</w:t>
      </w:r>
    </w:p>
    <w:p w:rsidR="00000000" w:rsidDel="00000000" w:rsidP="00000000" w:rsidRDefault="00000000" w:rsidRPr="00000000" w14:paraId="0000043C">
      <w:pPr>
        <w:spacing w:after="240" w:before="240" w:lineRule="auto"/>
        <w:rPr/>
      </w:pPr>
      <w:r w:rsidDel="00000000" w:rsidR="00000000" w:rsidRPr="00000000">
        <w:rPr>
          <w:rtl w:val="0"/>
        </w:rPr>
        <w:t xml:space="preserve">En la capa de enlace de datos.</w:t>
      </w:r>
    </w:p>
    <w:p w:rsidR="00000000" w:rsidDel="00000000" w:rsidP="00000000" w:rsidRDefault="00000000" w:rsidRPr="00000000" w14:paraId="0000043D">
      <w:pPr>
        <w:spacing w:after="240" w:before="240" w:lineRule="auto"/>
        <w:rPr/>
      </w:pPr>
      <w:r w:rsidDel="00000000" w:rsidR="00000000" w:rsidRPr="00000000">
        <w:rPr>
          <w:b w:val="1"/>
          <w:rtl w:val="0"/>
        </w:rPr>
        <w:t xml:space="preserve">2) Redes LAN</w:t>
        <w:br w:type="textWrapping"/>
        <w:t xml:space="preserve">a. ¿Cuál es la longitud mínima de una trama 802.3?</w:t>
        <w:br w:type="textWrapping"/>
      </w:r>
      <w:r w:rsidDel="00000000" w:rsidR="00000000" w:rsidRPr="00000000">
        <w:rPr>
          <w:rtl w:val="0"/>
        </w:rPr>
        <w:t xml:space="preserve">46 bytes</w:t>
        <w:br w:type="textWrapping"/>
      </w:r>
      <w:r w:rsidDel="00000000" w:rsidR="00000000" w:rsidRPr="00000000">
        <w:rPr>
          <w:b w:val="1"/>
          <w:rtl w:val="0"/>
        </w:rPr>
        <w:br w:type="textWrapping"/>
        <w:t xml:space="preserve">b. ¿Con qué objetivo se fijó esa longitud mínima?</w:t>
        <w:br w:type="textWrapping"/>
      </w:r>
      <w:r w:rsidDel="00000000" w:rsidR="00000000" w:rsidRPr="00000000">
        <w:rPr>
          <w:rtl w:val="0"/>
        </w:rPr>
        <w:t xml:space="preserve">Los 46 bytes + 18 bytes (header) son la </w:t>
      </w:r>
      <w:r w:rsidDel="00000000" w:rsidR="00000000" w:rsidRPr="00000000">
        <w:rPr>
          <w:u w:val="single"/>
          <w:rtl w:val="0"/>
        </w:rPr>
        <w:t xml:space="preserve">ventana de colisión.</w:t>
      </w:r>
      <w:r w:rsidDel="00000000" w:rsidR="00000000" w:rsidRPr="00000000">
        <w:rPr>
          <w:b w:val="1"/>
          <w:rtl w:val="0"/>
        </w:rPr>
        <w:t xml:space="preserve"> </w:t>
      </w:r>
      <w:r w:rsidDel="00000000" w:rsidR="00000000" w:rsidRPr="00000000">
        <w:rPr>
          <w:rtl w:val="0"/>
        </w:rPr>
        <w:t xml:space="preserve">El estándar define 2500 metros a una velocidad de 10 Mbits. Se necesitan transmitir 512 bits (64 bytes) para llenar el medio. Si se manda un mensaje más corto, la venta permite que otra estación NO me colisione sin darme cuenta. (Se puede leer en Redes de computadoras, p 270 del pdf).</w:t>
        <w:br w:type="textWrapping"/>
      </w:r>
      <w:r w:rsidDel="00000000" w:rsidR="00000000" w:rsidRPr="00000000">
        <w:rPr>
          <w:b w:val="1"/>
          <w:rtl w:val="0"/>
        </w:rPr>
        <w:br w:type="textWrapping"/>
        <w:t xml:space="preserve">c. ¿Qué longitud tiene una dirección MAC? ¿Qué campos la componen?</w:t>
        <w:br w:type="textWrapping"/>
      </w:r>
      <w:r w:rsidDel="00000000" w:rsidR="00000000" w:rsidRPr="00000000">
        <w:rPr>
          <w:rtl w:val="0"/>
        </w:rPr>
        <w:t xml:space="preserve">Resuelta más arriba.</w:t>
        <w:br w:type="textWrapping"/>
      </w:r>
      <w:r w:rsidDel="00000000" w:rsidR="00000000" w:rsidRPr="00000000">
        <w:rPr>
          <w:b w:val="1"/>
          <w:rtl w:val="0"/>
        </w:rPr>
        <w:br w:type="textWrapping"/>
        <w:t xml:space="preserve">d. ¿Qué es el protocolo 802.1Q y qué funcionalidad introduce?</w:t>
        <w:br w:type="textWrapping"/>
      </w:r>
      <w:r w:rsidDel="00000000" w:rsidR="00000000" w:rsidRPr="00000000">
        <w:rPr>
          <w:rtl w:val="0"/>
        </w:rPr>
        <w:t xml:space="preserve">Es un protocolo relacionado a las VLANs. Los bridges necesitan saber a qué VLAN pertenece una trama para poder reenviarla. El estándar 802.1q introduce un nuevo campo con una etiqueta VLAN. Los bridges y conmutadores utilizan esa nueva etiqueta. Contiene un identificador de VLAN, el cual es usado por el bridge como un índice en una tabla para averiguar a cuáles puertos enviar la trama. </w:t>
      </w:r>
    </w:p>
    <w:p w:rsidR="00000000" w:rsidDel="00000000" w:rsidP="00000000" w:rsidRDefault="00000000" w:rsidRPr="00000000" w14:paraId="0000043E">
      <w:pPr>
        <w:spacing w:after="240" w:before="240" w:lineRule="auto"/>
        <w:rPr/>
      </w:pPr>
      <w:r w:rsidDel="00000000" w:rsidR="00000000" w:rsidRPr="00000000">
        <w:rPr>
          <w:b w:val="1"/>
          <w:rtl w:val="0"/>
        </w:rPr>
        <w:br w:type="textWrapping"/>
        <w:t xml:space="preserve">e. ¿En qué puerto entregará el switch una trama con dirección destino desconocida?</w:t>
        <w:br w:type="textWrapping"/>
      </w:r>
      <w:r w:rsidDel="00000000" w:rsidR="00000000" w:rsidRPr="00000000">
        <w:rPr>
          <w:rtl w:val="0"/>
        </w:rPr>
        <w:t xml:space="preserve">Se transmite a todos los puertos, excepto aquel por donde vino la trama. </w:t>
      </w:r>
    </w:p>
    <w:p w:rsidR="00000000" w:rsidDel="00000000" w:rsidP="00000000" w:rsidRDefault="00000000" w:rsidRPr="00000000" w14:paraId="0000043F">
      <w:pPr>
        <w:spacing w:after="240" w:before="240" w:lineRule="auto"/>
        <w:rPr/>
      </w:pPr>
      <w:r w:rsidDel="00000000" w:rsidR="00000000" w:rsidRPr="00000000">
        <w:rPr>
          <w:b w:val="1"/>
          <w:rtl w:val="0"/>
        </w:rPr>
        <w:t xml:space="preserve">3) Wireless LAN</w:t>
        <w:br w:type="textWrapping"/>
        <w:t xml:space="preserve">a. ¿En qué se diferencian los modos DCF y PCF?</w:t>
      </w:r>
      <w:r w:rsidDel="00000000" w:rsidR="00000000" w:rsidRPr="00000000">
        <w:rPr>
          <w:rtl w:val="0"/>
        </w:rPr>
        <w:br w:type="textWrapping"/>
      </w:r>
      <w:r w:rsidDel="00000000" w:rsidR="00000000" w:rsidRPr="00000000">
        <w:rPr>
          <w:b w:val="1"/>
          <w:rtl w:val="0"/>
        </w:rPr>
        <w:t xml:space="preserve">DCF </w:t>
      </w:r>
      <w:r w:rsidDel="00000000" w:rsidR="00000000" w:rsidRPr="00000000">
        <w:rPr>
          <w:rtl w:val="0"/>
        </w:rPr>
        <w:t xml:space="preserve">utiliza CSMA/CA refinado mediante un mecanismo basado en distintos IFS con distintas prioridades (aquellos más cortos tienen más prioridad). SIFS se usa para los </w:t>
        <w:br w:type="textWrapping"/>
      </w:r>
      <w:r w:rsidDel="00000000" w:rsidR="00000000" w:rsidRPr="00000000">
        <w:rPr>
          <w:b w:val="1"/>
          <w:rtl w:val="0"/>
        </w:rPr>
        <w:t xml:space="preserve">PCF </w:t>
      </w:r>
      <w:r w:rsidDel="00000000" w:rsidR="00000000" w:rsidRPr="00000000">
        <w:rPr>
          <w:rtl w:val="0"/>
        </w:rPr>
        <w:t xml:space="preserve">consiste en un sondeo realizado por un elemento central (coordinador puntual). El coordinador usa PIFS cuando emite un sondeo. Dado que PIFS es menor que DIFS, el coordinador puntual puede adueñarse del medio y bloquear todo el tráfico asíncrono mientras emite un sondeo y recibe las respuestas.</w:t>
      </w:r>
    </w:p>
    <w:p w:rsidR="00000000" w:rsidDel="00000000" w:rsidP="00000000" w:rsidRDefault="00000000" w:rsidRPr="00000000" w14:paraId="00000440">
      <w:pPr>
        <w:spacing w:after="240" w:before="240" w:lineRule="auto"/>
        <w:rPr/>
      </w:pPr>
      <w:r w:rsidDel="00000000" w:rsidR="00000000" w:rsidRPr="00000000">
        <w:rPr>
          <w:rtl w:val="0"/>
        </w:rPr>
        <w:br w:type="textWrapping"/>
      </w:r>
      <w:r w:rsidDel="00000000" w:rsidR="00000000" w:rsidRPr="00000000">
        <w:rPr>
          <w:b w:val="1"/>
          <w:rtl w:val="0"/>
        </w:rPr>
        <w:t xml:space="preserve">b. ¿Qué es el NAV y qué función cumple?</w:t>
        <w:br w:type="textWrapping"/>
      </w:r>
      <w:r w:rsidDel="00000000" w:rsidR="00000000" w:rsidRPr="00000000">
        <w:rPr>
          <w:rtl w:val="0"/>
        </w:rPr>
        <w:t xml:space="preserve">Para reducir las ambigüedades con respecto a qué estación va a transmitir, se define la detección del canal como un proceso físico y virtual. En la detección física se verifica si el medio tiene una señal válida. En la detección virtual cada estación mantiene un registro lógico del momento en que se usa el canal rastreando el NAV. Cada trama lleva un campo NAV que indica cuánto tiempo tardará en completarse la secuencia a la que pertenece esa trama. Las otras estaciones que escuchen la trama saben que el canal estará ocupado durante el período indicado por el NAV, sin importar si pueden o no detectar una señal física. </w:t>
      </w:r>
    </w:p>
    <w:p w:rsidR="00000000" w:rsidDel="00000000" w:rsidP="00000000" w:rsidRDefault="00000000" w:rsidRPr="00000000" w14:paraId="00000441">
      <w:pPr>
        <w:spacing w:after="240" w:before="240" w:lineRule="auto"/>
        <w:rPr/>
      </w:pPr>
      <w:r w:rsidDel="00000000" w:rsidR="00000000" w:rsidRPr="00000000">
        <w:rPr>
          <w:rtl w:val="0"/>
        </w:rPr>
        <w:br w:type="textWrapping"/>
        <w:t xml:space="preserve">c. </w:t>
      </w:r>
      <w:r w:rsidDel="00000000" w:rsidR="00000000" w:rsidRPr="00000000">
        <w:rPr>
          <w:b w:val="1"/>
          <w:rtl w:val="0"/>
        </w:rPr>
        <w:t xml:space="preserve">¿Qué función cumple el campo "duración" en la trama 802.11?</w:t>
      </w:r>
      <w:r w:rsidDel="00000000" w:rsidR="00000000" w:rsidRPr="00000000">
        <w:rPr>
          <w:rtl w:val="0"/>
        </w:rPr>
        <w:br w:type="textWrapping"/>
        <w:t xml:space="preserve">Ese campo es utilizado por las estaciones para administrar el NAV</w:t>
      </w:r>
    </w:p>
    <w:p w:rsidR="00000000" w:rsidDel="00000000" w:rsidP="00000000" w:rsidRDefault="00000000" w:rsidRPr="00000000" w14:paraId="00000442">
      <w:pPr>
        <w:spacing w:after="240" w:before="240" w:lineRule="auto"/>
        <w:rPr>
          <w:b w:val="1"/>
        </w:rPr>
      </w:pPr>
      <w:r w:rsidDel="00000000" w:rsidR="00000000" w:rsidRPr="00000000">
        <w:rPr>
          <w:b w:val="1"/>
          <w:rtl w:val="0"/>
        </w:rPr>
        <w:t xml:space="preserve">4) IP</w:t>
        <w:br w:type="textWrapping"/>
        <w:t xml:space="preserve">a. ¿Cuántas direcciones Clase A existen? ¿Cuántos host permite direccionar una Clase A?</w:t>
      </w:r>
    </w:p>
    <w:p w:rsidR="00000000" w:rsidDel="00000000" w:rsidP="00000000" w:rsidRDefault="00000000" w:rsidRPr="00000000" w14:paraId="00000443">
      <w:pPr>
        <w:spacing w:after="240" w:before="240" w:lineRule="auto"/>
        <w:rPr/>
      </w:pPr>
      <w:r w:rsidDel="00000000" w:rsidR="00000000" w:rsidRPr="00000000">
        <w:rPr>
          <w:rtl w:val="0"/>
        </w:rPr>
        <w:t xml:space="preserve">La máscara de clase A es 255.0.0.0 (/8). Esto significa que hay 24 bits asignados para los hosts y 8 para las direcciones de red. El primer bit está fijo en 0 y la dirección 127 está reservada. Entonces el rango posible (en la práctica) es de 0 a 126, en la teoría es de 0 a 127 (128 redes)</w:t>
        <w:br w:type="textWrapping"/>
      </w:r>
    </w:p>
    <w:p w:rsidR="00000000" w:rsidDel="00000000" w:rsidP="00000000" w:rsidRDefault="00000000" w:rsidRPr="00000000" w14:paraId="00000444">
      <w:pPr>
        <w:spacing w:after="240" w:before="240" w:lineRule="auto"/>
        <w:rPr/>
      </w:pPr>
      <m:oMath>
        <m:r>
          <w:rPr/>
          <m:t xml:space="preserve">Cantidad de direcciones por red = </m:t>
        </m:r>
        <m:sSup>
          <m:sSupPr>
            <m:ctrlPr>
              <w:rPr/>
            </m:ctrlPr>
          </m:sSupPr>
          <m:e>
            <m:r>
              <w:rPr/>
              <m:t xml:space="preserve">2</m:t>
            </m:r>
          </m:e>
          <m:sup>
            <m:r>
              <w:rPr/>
              <m:t xml:space="preserve">24</m:t>
            </m:r>
          </m:sup>
        </m:sSup>
        <m:r>
          <w:rPr/>
          <m:t xml:space="preserve">=16.777.216</m:t>
        </m:r>
      </m:oMath>
      <w:r w:rsidDel="00000000" w:rsidR="00000000" w:rsidRPr="00000000">
        <w:rPr>
          <w:rtl w:val="0"/>
        </w:rPr>
        <w:t xml:space="preserve"> </w:t>
      </w:r>
    </w:p>
    <w:p w:rsidR="00000000" w:rsidDel="00000000" w:rsidP="00000000" w:rsidRDefault="00000000" w:rsidRPr="00000000" w14:paraId="00000445">
      <w:pPr>
        <w:spacing w:after="240" w:before="240" w:lineRule="auto"/>
        <w:rPr>
          <w:b w:val="1"/>
        </w:rPr>
      </w:pPr>
      <m:oMath>
        <m:r>
          <w:rPr/>
          <m:t xml:space="preserve">Cantidad de hosts = Cantidad de direcciones por red - 2=16.777.214</m:t>
        </m:r>
      </m:oMath>
      <w:r w:rsidDel="00000000" w:rsidR="00000000" w:rsidRPr="00000000">
        <w:rPr>
          <w:rtl w:val="0"/>
        </w:rPr>
        <w:br w:type="textWrapping"/>
        <w:br w:type="textWrapping"/>
      </w:r>
      <w:r w:rsidDel="00000000" w:rsidR="00000000" w:rsidRPr="00000000">
        <w:rPr>
          <w:b w:val="1"/>
          <w:rtl w:val="0"/>
        </w:rPr>
        <w:t xml:space="preserve">b. ¿Puede la dirección 172.16.255.3 ser una dirección de broadcast? ¿De qué red?</w:t>
        <w:br w:type="textWrapping"/>
      </w:r>
    </w:p>
    <w:p w:rsidR="00000000" w:rsidDel="00000000" w:rsidP="00000000" w:rsidRDefault="00000000" w:rsidRPr="00000000" w14:paraId="00000446">
      <w:pPr>
        <w:spacing w:after="240" w:before="240" w:lineRule="auto"/>
        <w:rPr/>
      </w:pPr>
      <w:r w:rsidDel="00000000" w:rsidR="00000000" w:rsidRPr="00000000">
        <w:rPr>
          <w:rtl w:val="0"/>
        </w:rPr>
        <w:t xml:space="preserve">La analizamos a nivel bit:</w:t>
      </w:r>
    </w:p>
    <w:p w:rsidR="00000000" w:rsidDel="00000000" w:rsidP="00000000" w:rsidRDefault="00000000" w:rsidRPr="00000000" w14:paraId="00000447">
      <w:pPr>
        <w:spacing w:after="240" w:before="240" w:lineRule="auto"/>
        <w:rPr/>
      </w:pPr>
      <w:r w:rsidDel="00000000" w:rsidR="00000000" w:rsidRPr="00000000">
        <w:rPr>
          <w:rtl w:val="0"/>
        </w:rPr>
        <w:t xml:space="preserve">10101100.00010000.11111111.00000011</w:t>
      </w:r>
    </w:p>
    <w:p w:rsidR="00000000" w:rsidDel="00000000" w:rsidP="00000000" w:rsidRDefault="00000000" w:rsidRPr="00000000" w14:paraId="00000448">
      <w:pPr>
        <w:spacing w:after="240" w:before="240" w:lineRule="auto"/>
        <w:rPr/>
      </w:pPr>
      <w:r w:rsidDel="00000000" w:rsidR="00000000" w:rsidRPr="00000000">
        <w:rPr>
          <w:rtl w:val="0"/>
        </w:rPr>
        <w:t xml:space="preserve">La dirección de broadcast de una red es aquella que tiene todos 1s en la parte de hosts. Los últimos dos bits son 11, entonces el resto de los bits corresponden a la dirección:</w:t>
      </w:r>
    </w:p>
    <w:p w:rsidR="00000000" w:rsidDel="00000000" w:rsidP="00000000" w:rsidRDefault="00000000" w:rsidRPr="00000000" w14:paraId="00000449">
      <w:pPr>
        <w:spacing w:after="240" w:before="240" w:lineRule="auto"/>
        <w:rPr>
          <w:b w:val="1"/>
        </w:rPr>
      </w:pPr>
      <w:r w:rsidDel="00000000" w:rsidR="00000000" w:rsidRPr="00000000">
        <w:rPr>
          <w:rtl w:val="0"/>
        </w:rPr>
        <w:t xml:space="preserve">10101100.00010000.11111111.000000|00 = 172.16.255.0</w:t>
        <w:br w:type="textWrapping"/>
        <w:br w:type="textWrapping"/>
        <w:t xml:space="preserve">c. </w:t>
      </w:r>
      <w:r w:rsidDel="00000000" w:rsidR="00000000" w:rsidRPr="00000000">
        <w:rPr>
          <w:b w:val="1"/>
          <w:rtl w:val="0"/>
        </w:rPr>
        <w:t xml:space="preserve">¿Cuántas subredes se obtienen al aplicar una máscara de 13 bits a una red Clase A?</w:t>
      </w:r>
    </w:p>
    <w:p w:rsidR="00000000" w:rsidDel="00000000" w:rsidP="00000000" w:rsidRDefault="00000000" w:rsidRPr="00000000" w14:paraId="0000044A">
      <w:pPr>
        <w:spacing w:after="240" w:before="240" w:lineRule="auto"/>
        <w:rPr/>
      </w:pPr>
      <w:r w:rsidDel="00000000" w:rsidR="00000000" w:rsidRPr="00000000">
        <w:rPr>
          <w:rtl w:val="0"/>
        </w:rPr>
        <w:t xml:space="preserve">13 - 8 = 5 bits =&gt; </w:t>
      </w:r>
      <m:oMath>
        <m:sSup>
          <m:sSupPr>
            <m:ctrlPr>
              <w:rPr/>
            </m:ctrlPr>
          </m:sSupPr>
          <m:e>
            <m:r>
              <w:rPr/>
              <m:t xml:space="preserve">2</m:t>
            </m:r>
          </m:e>
          <m:sup>
            <m:r>
              <w:rPr/>
              <m:t xml:space="preserve">5</m:t>
            </m:r>
          </m:sup>
        </m:sSup>
        <m:r>
          <w:rPr/>
          <m:t xml:space="preserve">=32 subredes posibles</m:t>
        </m:r>
      </m:oMath>
      <w:r w:rsidDel="00000000" w:rsidR="00000000" w:rsidRPr="00000000">
        <w:rPr>
          <w:rtl w:val="0"/>
        </w:rPr>
        <w:t xml:space="preserve"> </w:t>
      </w:r>
    </w:p>
    <w:p w:rsidR="00000000" w:rsidDel="00000000" w:rsidP="00000000" w:rsidRDefault="00000000" w:rsidRPr="00000000" w14:paraId="0000044B">
      <w:pPr>
        <w:spacing w:after="240" w:before="240" w:lineRule="auto"/>
        <w:rPr>
          <w:b w:val="1"/>
        </w:rPr>
      </w:pPr>
      <w:r w:rsidDel="00000000" w:rsidR="00000000" w:rsidRPr="00000000">
        <w:rPr>
          <w:rtl w:val="0"/>
        </w:rPr>
        <w:br w:type="textWrapping"/>
        <w:t xml:space="preserve">d. </w:t>
      </w:r>
      <w:r w:rsidDel="00000000" w:rsidR="00000000" w:rsidRPr="00000000">
        <w:rPr>
          <w:b w:val="1"/>
          <w:rtl w:val="0"/>
        </w:rPr>
        <w:t xml:space="preserve">¿Cuál es la nueva máscara resultante?</w:t>
      </w:r>
    </w:p>
    <w:p w:rsidR="00000000" w:rsidDel="00000000" w:rsidP="00000000" w:rsidRDefault="00000000" w:rsidRPr="00000000" w14:paraId="0000044C">
      <w:pPr>
        <w:spacing w:after="240" w:before="240" w:lineRule="auto"/>
        <w:rPr/>
      </w:pPr>
      <w:r w:rsidDel="00000000" w:rsidR="00000000" w:rsidRPr="00000000">
        <w:rPr>
          <w:rtl w:val="0"/>
        </w:rPr>
        <w:t xml:space="preserve">Máscara de Clase A = 255.0.0.0</w:t>
      </w:r>
    </w:p>
    <w:p w:rsidR="00000000" w:rsidDel="00000000" w:rsidP="00000000" w:rsidRDefault="00000000" w:rsidRPr="00000000" w14:paraId="0000044D">
      <w:pPr>
        <w:spacing w:after="240" w:before="240" w:lineRule="auto"/>
        <w:rPr/>
      </w:pPr>
      <w:r w:rsidDel="00000000" w:rsidR="00000000" w:rsidRPr="00000000">
        <w:rPr>
          <w:rtl w:val="0"/>
        </w:rPr>
        <w:t xml:space="preserve">Máscara de /13 = 255.248.0.0</w:t>
      </w:r>
    </w:p>
    <w:p w:rsidR="00000000" w:rsidDel="00000000" w:rsidP="00000000" w:rsidRDefault="00000000" w:rsidRPr="00000000" w14:paraId="0000044E">
      <w:pPr>
        <w:spacing w:after="240" w:before="240" w:lineRule="auto"/>
        <w:rPr>
          <w:b w:val="1"/>
        </w:rPr>
      </w:pPr>
      <w:r w:rsidDel="00000000" w:rsidR="00000000" w:rsidRPr="00000000">
        <w:rPr>
          <w:rtl w:val="0"/>
        </w:rPr>
        <w:br w:type="textWrapping"/>
      </w:r>
      <w:r w:rsidDel="00000000" w:rsidR="00000000" w:rsidRPr="00000000">
        <w:rPr>
          <w:b w:val="1"/>
          <w:rtl w:val="0"/>
        </w:rPr>
        <w:t xml:space="preserve">e. ¿Quién se encarga de la fragmentación en IP? ¿Y quién del reensamblado?</w:t>
      </w:r>
    </w:p>
    <w:p w:rsidR="00000000" w:rsidDel="00000000" w:rsidP="00000000" w:rsidRDefault="00000000" w:rsidRPr="00000000" w14:paraId="0000044F">
      <w:pPr>
        <w:rPr/>
      </w:pPr>
      <w:r w:rsidDel="00000000" w:rsidR="00000000" w:rsidRPr="00000000">
        <w:rPr>
          <w:rtl w:val="0"/>
        </w:rPr>
        <w:t xml:space="preserve">La fragmentación puede ser realizada por el emisor inicial o los routers que están entre el emisor y el receptor. El reensamblado es realizado por el destino. </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keepNext w:val="0"/>
        <w:keepLines w:val="0"/>
        <w:spacing w:before="280" w:lineRule="auto"/>
        <w:rPr>
          <w:b w:val="1"/>
        </w:rPr>
      </w:pPr>
      <w:r w:rsidDel="00000000" w:rsidR="00000000" w:rsidRPr="00000000">
        <w:rPr>
          <w:rtl w:val="0"/>
        </w:rPr>
        <w:t xml:space="preserve">1) </w:t>
      </w:r>
      <w:r w:rsidDel="00000000" w:rsidR="00000000" w:rsidRPr="00000000">
        <w:rPr>
          <w:b w:val="1"/>
          <w:rtl w:val="0"/>
        </w:rPr>
        <w:t xml:space="preserve">Redes LAN</w:t>
      </w:r>
    </w:p>
    <w:p w:rsidR="00000000" w:rsidDel="00000000" w:rsidP="00000000" w:rsidRDefault="00000000" w:rsidRPr="00000000" w14:paraId="00000454">
      <w:pPr>
        <w:spacing w:after="240" w:before="240" w:lineRule="auto"/>
        <w:rPr/>
      </w:pPr>
      <w:r w:rsidDel="00000000" w:rsidR="00000000" w:rsidRPr="00000000">
        <w:rPr>
          <w:b w:val="1"/>
          <w:rtl w:val="0"/>
        </w:rPr>
        <w:t xml:space="preserve">a. ¿En qué difieren los formatos de trama Ethernet y 802.3? ¿Cómo determina el receptor de una trama 802.3 a qué capa superior entregar el PDU? </w:t>
      </w:r>
      <w:r w:rsidDel="00000000" w:rsidR="00000000" w:rsidRPr="00000000">
        <w:rPr>
          <w:rtl w:val="0"/>
        </w:rPr>
        <w:t xml:space="preserve">Resuelto más arriba.</w:t>
      </w:r>
      <w:r w:rsidDel="00000000" w:rsidR="00000000" w:rsidRPr="00000000">
        <w:rPr>
          <w:rtl w:val="0"/>
        </w:rPr>
        <w:br w:type="textWrapping"/>
      </w:r>
      <w:r w:rsidDel="00000000" w:rsidR="00000000" w:rsidRPr="00000000">
        <w:rPr>
          <w:b w:val="1"/>
          <w:rtl w:val="0"/>
        </w:rPr>
        <w:t xml:space="preserve">b. ¿Cómo está compuesta una dirección MAC? ¿Cuál es la dirección </w:t>
      </w:r>
      <w:r w:rsidDel="00000000" w:rsidR="00000000" w:rsidRPr="00000000">
        <w:rPr>
          <w:b w:val="1"/>
          <w:rtl w:val="0"/>
        </w:rPr>
        <w:t xml:space="preserve">de broadcast</w:t>
      </w:r>
      <w:r w:rsidDel="00000000" w:rsidR="00000000" w:rsidRPr="00000000">
        <w:rPr>
          <w:b w:val="1"/>
          <w:rtl w:val="0"/>
        </w:rPr>
        <w:t xml:space="preserve">? </w:t>
      </w:r>
      <w:r w:rsidDel="00000000" w:rsidR="00000000" w:rsidRPr="00000000">
        <w:rPr>
          <w:rtl w:val="0"/>
        </w:rPr>
        <w:t xml:space="preserve">Resuelto más arriba.</w:t>
      </w:r>
      <w:r w:rsidDel="00000000" w:rsidR="00000000" w:rsidRPr="00000000">
        <w:rPr>
          <w:b w:val="1"/>
          <w:rtl w:val="0"/>
        </w:rPr>
        <w:br w:type="textWrapping"/>
        <w:t xml:space="preserve">c. ¿Cómo realiza Ethernet el control de errores?</w:t>
      </w:r>
      <w:r w:rsidDel="00000000" w:rsidR="00000000" w:rsidRPr="00000000">
        <w:rPr>
          <w:rtl w:val="0"/>
        </w:rPr>
      </w:r>
    </w:p>
    <w:p w:rsidR="00000000" w:rsidDel="00000000" w:rsidP="00000000" w:rsidRDefault="00000000" w:rsidRPr="00000000" w14:paraId="00000455">
      <w:pPr>
        <w:spacing w:after="240" w:before="240" w:lineRule="auto"/>
        <w:rPr/>
      </w:pPr>
      <w:r w:rsidDel="00000000" w:rsidR="00000000" w:rsidRPr="00000000">
        <w:rPr>
          <w:rtl w:val="0"/>
        </w:rPr>
        <w:t xml:space="preserve">Al final de la trama Ethernet, se tiene un campo FCS (Frame Check Sequence). Ethernet usa el mecanismo CRC32 para verificar la integridad de las tramas transmitidas. </w:t>
      </w:r>
    </w:p>
    <w:p w:rsidR="00000000" w:rsidDel="00000000" w:rsidP="00000000" w:rsidRDefault="00000000" w:rsidRPr="00000000" w14:paraId="00000456">
      <w:pPr>
        <w:spacing w:after="240" w:before="240" w:lineRule="auto"/>
        <w:rPr>
          <w:b w:val="1"/>
        </w:rPr>
      </w:pPr>
      <w:r w:rsidDel="00000000" w:rsidR="00000000" w:rsidRPr="00000000">
        <w:rPr>
          <w:b w:val="1"/>
          <w:rtl w:val="0"/>
        </w:rPr>
        <w:br w:type="textWrapping"/>
        <w:t xml:space="preserve">d. Spanning Tree: ¿Cómo se realiza la elección del bridge Raíz "Root"?</w:t>
      </w:r>
    </w:p>
    <w:p w:rsidR="00000000" w:rsidDel="00000000" w:rsidP="00000000" w:rsidRDefault="00000000" w:rsidRPr="00000000" w14:paraId="00000457">
      <w:pPr>
        <w:spacing w:after="240" w:before="240" w:lineRule="auto"/>
        <w:rPr/>
      </w:pPr>
      <w:r w:rsidDel="00000000" w:rsidR="00000000" w:rsidRPr="00000000">
        <w:rPr>
          <w:rtl w:val="0"/>
        </w:rPr>
        <w:t xml:space="preserve">Los bridges intercambian mensajes BPDUs cada 2 segundos. El BPDU contiene el BID (Bridge ID) del root bridge que conocen hasta el momento y su propio BID. Al comienzo, cada bridge se tiene como root bridge, o sea, indican “Yo soy el root”. Al recibir BPDU con un BID menor que el suyo, deja de anunciarse como root y anuncia el otro BID como tal. El root se termina eligiendo mediante el menor BID. El BID está conformado por el Bridge Priority y la MAC Address.</w:t>
      </w:r>
    </w:p>
    <w:p w:rsidR="00000000" w:rsidDel="00000000" w:rsidP="00000000" w:rsidRDefault="00000000" w:rsidRPr="00000000" w14:paraId="00000458">
      <w:pPr>
        <w:keepNext w:val="0"/>
        <w:keepLines w:val="0"/>
        <w:spacing w:before="280" w:lineRule="auto"/>
        <w:rPr>
          <w:b w:val="1"/>
        </w:rPr>
      </w:pPr>
      <w:r w:rsidDel="00000000" w:rsidR="00000000" w:rsidRPr="00000000">
        <w:rPr>
          <w:rtl w:val="0"/>
        </w:rPr>
        <w:t xml:space="preserve">2) </w:t>
      </w:r>
      <w:r w:rsidDel="00000000" w:rsidR="00000000" w:rsidRPr="00000000">
        <w:rPr>
          <w:b w:val="1"/>
          <w:rtl w:val="0"/>
        </w:rPr>
        <w:t xml:space="preserve">Wireless LAN</w:t>
      </w:r>
    </w:p>
    <w:p w:rsidR="00000000" w:rsidDel="00000000" w:rsidP="00000000" w:rsidRDefault="00000000" w:rsidRPr="00000000" w14:paraId="00000459">
      <w:pPr>
        <w:spacing w:after="240" w:before="240" w:lineRule="auto"/>
        <w:rPr>
          <w:b w:val="1"/>
        </w:rPr>
      </w:pPr>
      <w:r w:rsidDel="00000000" w:rsidR="00000000" w:rsidRPr="00000000">
        <w:rPr>
          <w:rtl w:val="0"/>
        </w:rPr>
        <w:t xml:space="preserve">a. </w:t>
      </w:r>
      <w:r w:rsidDel="00000000" w:rsidR="00000000" w:rsidRPr="00000000">
        <w:rPr>
          <w:b w:val="1"/>
          <w:rtl w:val="0"/>
        </w:rPr>
        <w:t xml:space="preserve">¿Qué elementos componen una red wireless?</w:t>
      </w:r>
    </w:p>
    <w:p w:rsidR="00000000" w:rsidDel="00000000" w:rsidP="00000000" w:rsidRDefault="00000000" w:rsidRPr="00000000" w14:paraId="0000045A">
      <w:pPr>
        <w:numPr>
          <w:ilvl w:val="0"/>
          <w:numId w:val="26"/>
        </w:numPr>
        <w:spacing w:after="0" w:afterAutospacing="0" w:before="240" w:lineRule="auto"/>
        <w:ind w:left="720" w:hanging="360"/>
        <w:rPr>
          <w:u w:val="none"/>
        </w:rPr>
      </w:pPr>
      <w:r w:rsidDel="00000000" w:rsidR="00000000" w:rsidRPr="00000000">
        <w:rPr>
          <w:rtl w:val="0"/>
        </w:rPr>
        <w:t xml:space="preserve">Access Point. Los clientes se asocian a un AP que está conectado a la otra red. Los clientes envían y reciben paquetes a través del AP.</w:t>
      </w:r>
    </w:p>
    <w:p w:rsidR="00000000" w:rsidDel="00000000" w:rsidP="00000000" w:rsidRDefault="00000000" w:rsidRPr="00000000" w14:paraId="0000045B">
      <w:pPr>
        <w:numPr>
          <w:ilvl w:val="0"/>
          <w:numId w:val="26"/>
        </w:numPr>
        <w:spacing w:after="0" w:afterAutospacing="0" w:before="0" w:beforeAutospacing="0" w:lineRule="auto"/>
        <w:ind w:left="720" w:hanging="360"/>
        <w:rPr>
          <w:u w:val="none"/>
        </w:rPr>
      </w:pPr>
      <w:r w:rsidDel="00000000" w:rsidR="00000000" w:rsidRPr="00000000">
        <w:rPr>
          <w:rtl w:val="0"/>
        </w:rPr>
        <w:t xml:space="preserve">Terminal. Equipo conectado a la red. </w:t>
      </w:r>
    </w:p>
    <w:p w:rsidR="00000000" w:rsidDel="00000000" w:rsidP="00000000" w:rsidRDefault="00000000" w:rsidRPr="00000000" w14:paraId="0000045C">
      <w:pPr>
        <w:numPr>
          <w:ilvl w:val="0"/>
          <w:numId w:val="26"/>
        </w:numPr>
        <w:spacing w:after="240" w:before="0" w:beforeAutospacing="0" w:lineRule="auto"/>
        <w:ind w:left="720" w:hanging="360"/>
        <w:rPr>
          <w:u w:val="none"/>
        </w:rPr>
      </w:pPr>
      <w:r w:rsidDel="00000000" w:rsidR="00000000" w:rsidRPr="00000000">
        <w:rPr>
          <w:rtl w:val="0"/>
        </w:rPr>
        <w:t xml:space="preserve">Sistema de distribución (DS). Varios AP pueden estar conectados mediante una red alámbrica. Esa red es el DS. </w:t>
      </w:r>
    </w:p>
    <w:p w:rsidR="00000000" w:rsidDel="00000000" w:rsidP="00000000" w:rsidRDefault="00000000" w:rsidRPr="00000000" w14:paraId="0000045D">
      <w:pPr>
        <w:spacing w:after="240" w:before="240" w:lineRule="auto"/>
        <w:rPr/>
      </w:pPr>
      <w:r w:rsidDel="00000000" w:rsidR="00000000" w:rsidRPr="00000000">
        <w:rPr>
          <w:rtl w:val="0"/>
        </w:rPr>
        <w:br w:type="textWrapping"/>
        <w:t xml:space="preserve">b. </w:t>
      </w:r>
      <w:r w:rsidDel="00000000" w:rsidR="00000000" w:rsidRPr="00000000">
        <w:rPr>
          <w:b w:val="1"/>
          <w:rtl w:val="0"/>
        </w:rPr>
        <w:t xml:space="preserve">¿Cuáles son las normas y en qué banda operan?</w:t>
        <w:br w:type="textWrapping"/>
      </w:r>
      <w:r w:rsidDel="00000000" w:rsidR="00000000" w:rsidRPr="00000000">
        <w:rPr>
          <w:b w:val="1"/>
        </w:rPr>
        <w:drawing>
          <wp:inline distB="114300" distT="114300" distL="114300" distR="114300">
            <wp:extent cx="5731200" cy="2349500"/>
            <wp:effectExtent b="0" l="0" r="0" t="0"/>
            <wp:docPr id="61" name="image52.png"/>
            <a:graphic>
              <a:graphicData uri="http://schemas.openxmlformats.org/drawingml/2006/picture">
                <pic:pic>
                  <pic:nvPicPr>
                    <pic:cNvPr id="0" name="image52.png"/>
                    <pic:cNvPicPr preferRelativeResize="0"/>
                  </pic:nvPicPr>
                  <pic:blipFill>
                    <a:blip r:embed="rId98"/>
                    <a:srcRect b="0" l="0" r="0" t="0"/>
                    <a:stretch>
                      <a:fillRect/>
                    </a:stretch>
                  </pic:blipFill>
                  <pic:spPr>
                    <a:xfrm>
                      <a:off x="0" y="0"/>
                      <a:ext cx="5731200" cy="2349500"/>
                    </a:xfrm>
                    <a:prstGeom prst="rect"/>
                    <a:ln/>
                  </pic:spPr>
                </pic:pic>
              </a:graphicData>
            </a:graphic>
          </wp:inline>
        </w:drawing>
      </w:r>
      <w:r w:rsidDel="00000000" w:rsidR="00000000" w:rsidRPr="00000000">
        <w:rPr>
          <w:rtl w:val="0"/>
        </w:rPr>
        <w:t xml:space="preserve">c. </w:t>
      </w:r>
      <w:r w:rsidDel="00000000" w:rsidR="00000000" w:rsidRPr="00000000">
        <w:rPr>
          <w:b w:val="1"/>
          <w:rtl w:val="0"/>
        </w:rPr>
        <w:t xml:space="preserve">¿En qué consiste el problema del nodo oculto? ¿Cómo lo resuelve 802.11?</w:t>
        <w:br w:type="textWrapping"/>
      </w:r>
      <w:r w:rsidDel="00000000" w:rsidR="00000000" w:rsidRPr="00000000">
        <w:rPr>
          <w:rtl w:val="0"/>
        </w:rPr>
        <w:t xml:space="preserve">El problema del nodo oculto ocurre cuando una estación no puede detectar a un posible competidor en el medio debido a que está muy lejos. </w:t>
      </w:r>
    </w:p>
    <w:p w:rsidR="00000000" w:rsidDel="00000000" w:rsidP="00000000" w:rsidRDefault="00000000" w:rsidRPr="00000000" w14:paraId="0000045E">
      <w:pPr>
        <w:spacing w:after="240" w:before="240" w:lineRule="auto"/>
        <w:rPr>
          <w:b w:val="1"/>
        </w:rPr>
      </w:pPr>
      <w:r w:rsidDel="00000000" w:rsidR="00000000" w:rsidRPr="00000000">
        <w:rPr>
          <w:b w:val="1"/>
        </w:rPr>
        <w:drawing>
          <wp:inline distB="114300" distT="114300" distL="114300" distR="114300">
            <wp:extent cx="2924175" cy="2228850"/>
            <wp:effectExtent b="0" l="0" r="0" t="0"/>
            <wp:docPr id="59" name="image53.png"/>
            <a:graphic>
              <a:graphicData uri="http://schemas.openxmlformats.org/drawingml/2006/picture">
                <pic:pic>
                  <pic:nvPicPr>
                    <pic:cNvPr id="0" name="image53.png"/>
                    <pic:cNvPicPr preferRelativeResize="0"/>
                  </pic:nvPicPr>
                  <pic:blipFill>
                    <a:blip r:embed="rId99"/>
                    <a:srcRect b="0" l="0" r="0" t="0"/>
                    <a:stretch>
                      <a:fillRect/>
                    </a:stretch>
                  </pic:blipFill>
                  <pic:spPr>
                    <a:xfrm>
                      <a:off x="0" y="0"/>
                      <a:ext cx="29241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spacing w:after="240" w:before="240" w:lineRule="auto"/>
        <w:rPr/>
      </w:pPr>
      <w:r w:rsidDel="00000000" w:rsidR="00000000" w:rsidRPr="00000000">
        <w:rPr>
          <w:rtl w:val="0"/>
        </w:rPr>
        <w:t xml:space="preserve">Se soluciona mediante el uso de NAV con RTS/CTS. La terminal A manda un RTS, la terminal B responde con un CTS. A sabe que puede enviar datos y las demás terminales saben que alguien va a mandar datos, así que actualiza su NAV y se queda en silencio hasta que termine la transmisión. </w:t>
      </w:r>
    </w:p>
    <w:p w:rsidR="00000000" w:rsidDel="00000000" w:rsidP="00000000" w:rsidRDefault="00000000" w:rsidRPr="00000000" w14:paraId="00000460">
      <w:pPr>
        <w:spacing w:after="240" w:before="240" w:lineRule="auto"/>
        <w:rPr/>
      </w:pPr>
      <w:r w:rsidDel="00000000" w:rsidR="00000000" w:rsidRPr="00000000">
        <w:rPr/>
        <w:drawing>
          <wp:inline distB="114300" distT="114300" distL="114300" distR="114300">
            <wp:extent cx="5731200" cy="1981200"/>
            <wp:effectExtent b="0" l="0" r="0" t="0"/>
            <wp:docPr id="14" name="image20.png"/>
            <a:graphic>
              <a:graphicData uri="http://schemas.openxmlformats.org/drawingml/2006/picture">
                <pic:pic>
                  <pic:nvPicPr>
                    <pic:cNvPr id="0" name="image20.png"/>
                    <pic:cNvPicPr preferRelativeResize="0"/>
                  </pic:nvPicPr>
                  <pic:blipFill>
                    <a:blip r:embed="rId10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keepNext w:val="0"/>
        <w:keepLines w:val="0"/>
        <w:spacing w:before="280" w:lineRule="auto"/>
        <w:rPr/>
      </w:pPr>
      <w:r w:rsidDel="00000000" w:rsidR="00000000" w:rsidRPr="00000000">
        <w:rPr>
          <w:rtl w:val="0"/>
        </w:rPr>
        <w:t xml:space="preserve">3) IP</w:t>
      </w:r>
    </w:p>
    <w:p w:rsidR="00000000" w:rsidDel="00000000" w:rsidP="00000000" w:rsidRDefault="00000000" w:rsidRPr="00000000" w14:paraId="00000462">
      <w:pPr>
        <w:spacing w:after="240" w:before="240" w:lineRule="auto"/>
        <w:rPr>
          <w:b w:val="1"/>
        </w:rPr>
      </w:pPr>
      <w:r w:rsidDel="00000000" w:rsidR="00000000" w:rsidRPr="00000000">
        <w:rPr>
          <w:rtl w:val="0"/>
        </w:rPr>
        <w:t xml:space="preserve">a. </w:t>
      </w:r>
      <w:r w:rsidDel="00000000" w:rsidR="00000000" w:rsidRPr="00000000">
        <w:rPr>
          <w:b w:val="1"/>
          <w:rtl w:val="0"/>
        </w:rPr>
        <w:t xml:space="preserve">¿Qué es el Default Gateway? ¿Qué es el Default Route y cómo se relacionan? TODO</w:t>
      </w:r>
      <w:r w:rsidDel="00000000" w:rsidR="00000000" w:rsidRPr="00000000">
        <w:rPr>
          <w:rtl w:val="0"/>
        </w:rPr>
        <w:br w:type="textWrapping"/>
        <w:t xml:space="preserve">b. </w:t>
      </w:r>
      <w:r w:rsidDel="00000000" w:rsidR="00000000" w:rsidRPr="00000000">
        <w:rPr>
          <w:b w:val="1"/>
          <w:rtl w:val="0"/>
        </w:rPr>
        <w:t xml:space="preserve">¿Cuáles son las direcciones Clase D, cuántas son y para qué se utilizan?</w:t>
      </w:r>
    </w:p>
    <w:p w:rsidR="00000000" w:rsidDel="00000000" w:rsidP="00000000" w:rsidRDefault="00000000" w:rsidRPr="00000000" w14:paraId="00000463">
      <w:pPr>
        <w:spacing w:after="240" w:before="240" w:lineRule="auto"/>
        <w:rPr/>
      </w:pPr>
      <w:r w:rsidDel="00000000" w:rsidR="00000000" w:rsidRPr="00000000">
        <w:rPr>
          <w:rtl w:val="0"/>
        </w:rPr>
        <w:t xml:space="preserve">Son las direcciones IP reservadas para multicast (direcciones de grupo). Van de 224.0.0.0 a 239.255.255.255. Los primeros 4 bits corresponden a 1110. Si hay 4 bits fijos, quedan 28 bits para la dirección =&gt; </w:t>
      </w:r>
      <m:oMath>
        <m:sSup>
          <m:sSupPr>
            <m:ctrlPr>
              <w:rPr/>
            </m:ctrlPr>
          </m:sSupPr>
          <m:e>
            <m:r>
              <w:rPr/>
              <m:t xml:space="preserve">2</m:t>
            </m:r>
          </m:e>
          <m:sup>
            <m:r>
              <w:rPr/>
              <m:t xml:space="preserve">28</m:t>
            </m:r>
          </m:sup>
        </m:sSup>
        <m:r>
          <w:rPr/>
          <m:t xml:space="preserve">=268.435.456</m:t>
        </m:r>
      </m:oMath>
      <w:r w:rsidDel="00000000" w:rsidR="00000000" w:rsidRPr="00000000">
        <w:rPr>
          <w:rtl w:val="0"/>
        </w:rPr>
      </w:r>
    </w:p>
    <w:p w:rsidR="00000000" w:rsidDel="00000000" w:rsidP="00000000" w:rsidRDefault="00000000" w:rsidRPr="00000000" w14:paraId="00000464">
      <w:pPr>
        <w:spacing w:after="240" w:before="240" w:lineRule="auto"/>
        <w:rPr/>
      </w:pPr>
      <w:r w:rsidDel="00000000" w:rsidR="00000000" w:rsidRPr="00000000">
        <w:rPr>
          <w:rtl w:val="0"/>
        </w:rPr>
        <w:br w:type="textWrapping"/>
        <w:t xml:space="preserve">c. </w:t>
      </w:r>
      <w:r w:rsidDel="00000000" w:rsidR="00000000" w:rsidRPr="00000000">
        <w:rPr>
          <w:b w:val="1"/>
          <w:rtl w:val="0"/>
        </w:rPr>
        <w:t xml:space="preserve">¿Qué campos de la cabecera intervienen en el mecanismo de fragmentación? </w:t>
      </w:r>
      <w:r w:rsidDel="00000000" w:rsidR="00000000" w:rsidRPr="00000000">
        <w:rPr>
          <w:rtl w:val="0"/>
        </w:rPr>
        <w:t xml:space="preserve">Repetida</w:t>
      </w:r>
      <w:r w:rsidDel="00000000" w:rsidR="00000000" w:rsidRPr="00000000">
        <w:rPr>
          <w:rtl w:val="0"/>
        </w:rPr>
        <w:br w:type="textWrapping"/>
        <w:t xml:space="preserve">d. </w:t>
      </w:r>
      <w:r w:rsidDel="00000000" w:rsidR="00000000" w:rsidRPr="00000000">
        <w:rPr>
          <w:b w:val="1"/>
          <w:rtl w:val="0"/>
        </w:rPr>
        <w:t xml:space="preserve">¿Qué mensajes intervienen en la operación del ARP? ¿A quién/es van dirigidos? </w:t>
      </w:r>
      <w:r w:rsidDel="00000000" w:rsidR="00000000" w:rsidRPr="00000000">
        <w:rPr>
          <w:rtl w:val="0"/>
        </w:rPr>
        <w:t xml:space="preserve">Repetida. </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7">
      <w:pPr>
        <w:pStyle w:val="Heading2"/>
        <w:rPr/>
      </w:pPr>
      <w:bookmarkStart w:colFirst="0" w:colLast="0" w:name="_ggon90shzmgj" w:id="16"/>
      <w:bookmarkEnd w:id="16"/>
      <w:r w:rsidDel="00000000" w:rsidR="00000000" w:rsidRPr="00000000">
        <w:rPr>
          <w:rtl w:val="0"/>
        </w:rPr>
      </w:r>
    </w:p>
    <w:p w:rsidR="00000000" w:rsidDel="00000000" w:rsidP="00000000" w:rsidRDefault="00000000" w:rsidRPr="00000000" w14:paraId="00000468">
      <w:pPr>
        <w:pStyle w:val="Heading2"/>
        <w:rPr/>
      </w:pPr>
      <w:bookmarkStart w:colFirst="0" w:colLast="0" w:name="_ulr0xs9s0ssw" w:id="17"/>
      <w:bookmarkEnd w:id="17"/>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2"/>
        <w:rPr/>
      </w:pPr>
      <w:bookmarkStart w:colFirst="0" w:colLast="0" w:name="_o5w404lts43z" w:id="18"/>
      <w:bookmarkEnd w:id="18"/>
      <w:r w:rsidDel="00000000" w:rsidR="00000000" w:rsidRPr="00000000">
        <w:rPr>
          <w:rtl w:val="0"/>
        </w:rPr>
        <w:t xml:space="preserve">Segundo Parcial</w:t>
      </w:r>
    </w:p>
    <w:p w:rsidR="00000000" w:rsidDel="00000000" w:rsidP="00000000" w:rsidRDefault="00000000" w:rsidRPr="00000000" w14:paraId="0000046E">
      <w:pPr>
        <w:rPr/>
      </w:pPr>
      <w:r w:rsidDel="00000000" w:rsidR="00000000" w:rsidRPr="00000000">
        <w:rPr>
          <w:rtl w:val="0"/>
        </w:rPr>
        <w:t xml:space="preserve">1)</w:t>
      </w:r>
    </w:p>
    <w:p w:rsidR="00000000" w:rsidDel="00000000" w:rsidP="00000000" w:rsidRDefault="00000000" w:rsidRPr="00000000" w14:paraId="0000046F">
      <w:pPr>
        <w:rPr/>
      </w:pPr>
      <w:r w:rsidDel="00000000" w:rsidR="00000000" w:rsidRPr="00000000">
        <w:rPr/>
        <w:drawing>
          <wp:inline distB="114300" distT="114300" distL="114300" distR="114300">
            <wp:extent cx="5731200" cy="2514600"/>
            <wp:effectExtent b="0" l="0" r="0" t="0"/>
            <wp:docPr id="63" name="image64.png"/>
            <a:graphic>
              <a:graphicData uri="http://schemas.openxmlformats.org/drawingml/2006/picture">
                <pic:pic>
                  <pic:nvPicPr>
                    <pic:cNvPr id="0" name="image64.png"/>
                    <pic:cNvPicPr preferRelativeResize="0"/>
                  </pic:nvPicPr>
                  <pic:blipFill>
                    <a:blip r:embed="rId10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spacing w:after="240" w:before="240" w:lineRule="auto"/>
        <w:rPr/>
      </w:pPr>
      <w:r w:rsidDel="00000000" w:rsidR="00000000" w:rsidRPr="00000000">
        <w:rPr>
          <w:rtl w:val="0"/>
        </w:rPr>
        <w:t xml:space="preserve">Nos pide solo TCP. Los primeros 14 bytes son de Ethernet. Los siguientes 20 bytes son de IP. Es decir, los primeros 34 pares de hexa no nos importan para este ejercicio.</w:t>
      </w:r>
    </w:p>
    <w:p w:rsidR="00000000" w:rsidDel="00000000" w:rsidP="00000000" w:rsidRDefault="00000000" w:rsidRPr="00000000" w14:paraId="00000471">
      <w:pPr>
        <w:spacing w:after="240" w:before="240" w:lineRule="auto"/>
        <w:rPr/>
      </w:pPr>
      <w:r w:rsidDel="00000000" w:rsidR="00000000" w:rsidRPr="00000000">
        <w:rPr>
          <w:rtl w:val="0"/>
        </w:rPr>
        <w:t xml:space="preserve">Puerto Origen = 01 bb = 443 (HTTPS) (Server)</w:t>
        <w:br w:type="textWrapping"/>
        <w:t xml:space="preserve">Puerto Destino = ca a4 = 51876</w:t>
        <w:br w:type="textWrapping"/>
        <w:t xml:space="preserve">SEQ = 5e 7c 6e e7 =</w:t>
        <w:br w:type="textWrapping"/>
        <w:t xml:space="preserve">ACK = 05 f9 81 58 =</w:t>
        <w:br w:type="textWrapping"/>
        <w:t xml:space="preserve">Header Length = 8 (palabras de 32 bits) =&gt; </w:t>
        <w:br w:type="textWrapping"/>
        <w:t xml:space="preserve">Reservado = 0</w:t>
        <w:br w:type="textWrapping"/>
        <w:t xml:space="preserve">Flags = 12 = 000 ACK=1 00 SYN=1 0</w:t>
        <w:br w:type="textWrapping"/>
        <w:t xml:space="preserve">Window = 20 00</w:t>
        <w:br w:type="textWrapping"/>
        <w:t xml:space="preserve">Checksum = 7a 07</w:t>
        <w:br w:type="textWrapping"/>
        <w:t xml:space="preserve">URG Pointer = 00 00</w:t>
        <w:br w:type="textWrapping"/>
        <w:t xml:space="preserve">Options =  </w:t>
      </w:r>
    </w:p>
    <w:p w:rsidR="00000000" w:rsidDel="00000000" w:rsidP="00000000" w:rsidRDefault="00000000" w:rsidRPr="00000000" w14:paraId="00000472">
      <w:pPr>
        <w:numPr>
          <w:ilvl w:val="0"/>
          <w:numId w:val="19"/>
        </w:numPr>
        <w:spacing w:after="0" w:afterAutospacing="0" w:before="240" w:lineRule="auto"/>
        <w:ind w:left="720" w:hanging="360"/>
        <w:rPr>
          <w:u w:val="none"/>
        </w:rPr>
      </w:pPr>
      <w:r w:rsidDel="00000000" w:rsidR="00000000" w:rsidRPr="00000000">
        <w:rPr>
          <w:rtl w:val="0"/>
        </w:rPr>
        <w:t xml:space="preserve">El puerto 443, el server.</w:t>
      </w:r>
    </w:p>
    <w:p w:rsidR="00000000" w:rsidDel="00000000" w:rsidP="00000000" w:rsidRDefault="00000000" w:rsidRPr="00000000" w14:paraId="00000473">
      <w:pPr>
        <w:numPr>
          <w:ilvl w:val="0"/>
          <w:numId w:val="19"/>
        </w:numPr>
        <w:spacing w:after="0" w:afterAutospacing="0" w:before="0" w:beforeAutospacing="0" w:lineRule="auto"/>
        <w:ind w:left="720" w:hanging="360"/>
        <w:rPr>
          <w:u w:val="none"/>
        </w:rPr>
      </w:pPr>
      <w:commentRangeStart w:id="17"/>
      <w:r w:rsidDel="00000000" w:rsidR="00000000" w:rsidRPr="00000000">
        <w:rPr>
          <w:rtl w:val="0"/>
        </w:rPr>
        <w:t xml:space="preserve">Se está confirmando el segmento 05 f9 81 58, el cliente enviaría desde ese segmento.</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474">
      <w:pPr>
        <w:numPr>
          <w:ilvl w:val="0"/>
          <w:numId w:val="19"/>
        </w:numPr>
        <w:spacing w:after="0" w:afterAutospacing="0" w:before="0" w:beforeAutospacing="0" w:lineRule="auto"/>
        <w:ind w:left="720" w:hanging="360"/>
        <w:rPr>
          <w:u w:val="none"/>
        </w:rPr>
      </w:pPr>
      <w:r w:rsidDel="00000000" w:rsidR="00000000" w:rsidRPr="00000000">
        <w:rPr>
          <w:rtl w:val="0"/>
        </w:rPr>
        <w:t xml:space="preserve">Sí. El header length es de 8. Si no tuviera opciones, debería ser de 5 (palabras de 32 bits)</w:t>
      </w:r>
    </w:p>
    <w:p w:rsidR="00000000" w:rsidDel="00000000" w:rsidP="00000000" w:rsidRDefault="00000000" w:rsidRPr="00000000" w14:paraId="00000475">
      <w:pPr>
        <w:numPr>
          <w:ilvl w:val="0"/>
          <w:numId w:val="19"/>
        </w:numPr>
        <w:spacing w:after="0" w:afterAutospacing="0" w:before="0" w:beforeAutospacing="0" w:lineRule="auto"/>
        <w:ind w:left="720" w:hanging="360"/>
        <w:rPr>
          <w:u w:val="none"/>
        </w:rPr>
      </w:pPr>
      <w:r w:rsidDel="00000000" w:rsidR="00000000" w:rsidRPr="00000000">
        <w:rPr>
          <w:rtl w:val="0"/>
        </w:rPr>
        <w:t xml:space="preserve">ACK=1 y SYN=1 =&gt; CONNECTION ACCEPTED. El server está aceptando la conexión. El cliente tuvo que haber enviado su ISN = X. El server está respondiendo con ACK = X + 1 y SEQ = </w:t>
      </w:r>
      <w:r w:rsidDel="00000000" w:rsidR="00000000" w:rsidRPr="00000000">
        <w:rPr>
          <w:rtl w:val="0"/>
        </w:rPr>
        <w:t xml:space="preserve">ISN_Server</w:t>
      </w:r>
      <w:r w:rsidDel="00000000" w:rsidR="00000000" w:rsidRPr="00000000">
        <w:rPr>
          <w:rtl w:val="0"/>
        </w:rPr>
        <w:t xml:space="preserve"> = Y. Entonces ISN_CLIENTE = ACK - 1</w:t>
      </w:r>
    </w:p>
    <w:p w:rsidR="00000000" w:rsidDel="00000000" w:rsidP="00000000" w:rsidRDefault="00000000" w:rsidRPr="00000000" w14:paraId="00000476">
      <w:pPr>
        <w:numPr>
          <w:ilvl w:val="0"/>
          <w:numId w:val="19"/>
        </w:numPr>
        <w:spacing w:after="240" w:before="0" w:beforeAutospacing="0" w:lineRule="auto"/>
        <w:ind w:left="720" w:hanging="360"/>
        <w:rPr>
          <w:u w:val="none"/>
        </w:rPr>
      </w:pPr>
      <w:r w:rsidDel="00000000" w:rsidR="00000000" w:rsidRPr="00000000">
        <w:rPr>
          <w:rtl w:val="0"/>
        </w:rPr>
        <w:t xml:space="preserve">ISN_SERVER</w:t>
      </w:r>
      <w:r w:rsidDel="00000000" w:rsidR="00000000" w:rsidRPr="00000000">
        <w:rPr>
          <w:rtl w:val="0"/>
        </w:rPr>
        <w:t xml:space="preserve"> = SEQ</w:t>
      </w:r>
    </w:p>
    <w:p w:rsidR="00000000" w:rsidDel="00000000" w:rsidP="00000000" w:rsidRDefault="00000000" w:rsidRPr="00000000" w14:paraId="00000477">
      <w:pPr>
        <w:spacing w:after="240" w:before="240" w:lineRule="auto"/>
        <w:rPr>
          <w:b w:val="1"/>
        </w:rPr>
      </w:pPr>
      <w:r w:rsidDel="00000000" w:rsidR="00000000" w:rsidRPr="00000000">
        <w:rPr>
          <w:rtl w:val="0"/>
        </w:rPr>
        <w:t xml:space="preserve">2) </w:t>
      </w:r>
      <w:r w:rsidDel="00000000" w:rsidR="00000000" w:rsidRPr="00000000">
        <w:rPr>
          <w:b w:val="1"/>
          <w:rtl w:val="0"/>
        </w:rPr>
        <w:t xml:space="preserve">DNS: ¿qué es un resource record? ¿Cuáles conoce?</w:t>
      </w:r>
    </w:p>
    <w:p w:rsidR="00000000" w:rsidDel="00000000" w:rsidP="00000000" w:rsidRDefault="00000000" w:rsidRPr="00000000" w14:paraId="00000478">
      <w:pPr>
        <w:spacing w:after="240" w:before="240" w:lineRule="auto"/>
        <w:rPr/>
      </w:pPr>
      <w:r w:rsidDel="00000000" w:rsidR="00000000" w:rsidRPr="00000000">
        <w:rPr>
          <w:rtl w:val="0"/>
        </w:rPr>
        <w:t xml:space="preserve">Un resource record es una entrada en la base de datos del DNS.</w:t>
      </w:r>
    </w:p>
    <w:p w:rsidR="00000000" w:rsidDel="00000000" w:rsidP="00000000" w:rsidRDefault="00000000" w:rsidRPr="00000000" w14:paraId="00000479">
      <w:pPr>
        <w:numPr>
          <w:ilvl w:val="0"/>
          <w:numId w:val="31"/>
        </w:numPr>
        <w:spacing w:after="0" w:afterAutospacing="0" w:before="200" w:lineRule="auto"/>
        <w:ind w:left="72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Host Record</w:t>
      </w:r>
      <w:r w:rsidDel="00000000" w:rsidR="00000000" w:rsidRPr="00000000">
        <w:rPr>
          <w:rFonts w:ascii="Roboto Slab" w:cs="Roboto Slab" w:eastAsia="Roboto Slab" w:hAnsi="Roboto Slab"/>
          <w:rtl w:val="0"/>
        </w:rPr>
        <w:t xml:space="preserve"> : asocia estáticamente un nombre de Host con una dirección IP. Comprende la mayor parte del archivo y lista todos los Hosts dentro de la zona</w:t>
        <w:br w:type="textWrapping"/>
        <w:tab/>
      </w:r>
      <w:r w:rsidDel="00000000" w:rsidR="00000000" w:rsidRPr="00000000">
        <w:rPr>
          <w:rtl w:val="0"/>
        </w:rPr>
        <w:t xml:space="preserve">www IN A 200.69.225.145</w:t>
      </w:r>
    </w:p>
    <w:p w:rsidR="00000000" w:rsidDel="00000000" w:rsidP="00000000" w:rsidRDefault="00000000" w:rsidRPr="00000000" w14:paraId="0000047A">
      <w:pPr>
        <w:numPr>
          <w:ilvl w:val="0"/>
          <w:numId w:val="31"/>
        </w:numPr>
        <w:spacing w:after="0" w:afterAutospacing="0" w:before="0" w:beforeAutospacing="0" w:lineRule="auto"/>
        <w:ind w:left="72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MX Mail Exchange</w:t>
      </w:r>
      <w:r w:rsidDel="00000000" w:rsidR="00000000" w:rsidRPr="00000000">
        <w:rPr>
          <w:rFonts w:ascii="Roboto Slab" w:cs="Roboto Slab" w:eastAsia="Roboto Slab" w:hAnsi="Roboto Slab"/>
          <w:rtl w:val="0"/>
        </w:rPr>
        <w:t xml:space="preserve"> : asocia un dominio de email con la dirección de los servidores de correo</w:t>
        <w:br w:type="textWrapping"/>
        <w:tab/>
      </w:r>
      <w:r w:rsidDel="00000000" w:rsidR="00000000" w:rsidRPr="00000000">
        <w:rPr>
          <w:rtl w:val="0"/>
        </w:rPr>
        <w:t xml:space="preserve">@ IN MX [10] mailhost</w:t>
        <w:br w:type="textWrapping"/>
        <w:tab/>
        <w:t xml:space="preserve">@ IN MX [20] mail1.infovia.com.ar</w:t>
      </w:r>
    </w:p>
    <w:p w:rsidR="00000000" w:rsidDel="00000000" w:rsidP="00000000" w:rsidRDefault="00000000" w:rsidRPr="00000000" w14:paraId="0000047B">
      <w:pPr>
        <w:numPr>
          <w:ilvl w:val="0"/>
          <w:numId w:val="31"/>
        </w:numPr>
        <w:spacing w:after="200" w:before="0" w:beforeAutospacing="0" w:lineRule="auto"/>
        <w:ind w:left="720" w:hanging="360"/>
        <w:rPr>
          <w:rFonts w:ascii="Roboto Slab" w:cs="Roboto Slab" w:eastAsia="Roboto Slab" w:hAnsi="Roboto Slab"/>
        </w:rPr>
      </w:pPr>
      <w:r w:rsidDel="00000000" w:rsidR="00000000" w:rsidRPr="00000000">
        <w:rPr>
          <w:rFonts w:ascii="Roboto Slab" w:cs="Roboto Slab" w:eastAsia="Roboto Slab" w:hAnsi="Roboto Slab"/>
          <w:b w:val="1"/>
          <w:rtl w:val="0"/>
        </w:rPr>
        <w:t xml:space="preserve">CNAME Canonical Name</w:t>
      </w:r>
      <w:r w:rsidDel="00000000" w:rsidR="00000000" w:rsidRPr="00000000">
        <w:rPr>
          <w:rFonts w:ascii="Roboto Slab" w:cs="Roboto Slab" w:eastAsia="Roboto Slab" w:hAnsi="Roboto Slab"/>
          <w:rtl w:val="0"/>
        </w:rPr>
        <w:t xml:space="preserve"> : permiten asociar más de un nombre de Host a una única dirección IP (alias)</w:t>
        <w:br w:type="textWrapping"/>
        <w:tab/>
      </w:r>
      <w:r w:rsidDel="00000000" w:rsidR="00000000" w:rsidRPr="00000000">
        <w:rPr>
          <w:rtl w:val="0"/>
        </w:rPr>
        <w:t xml:space="preserve">ftp CNAME Rhino</w:t>
      </w:r>
      <w:r w:rsidDel="00000000" w:rsidR="00000000" w:rsidRPr="00000000">
        <w:rPr>
          <w:rtl w:val="0"/>
        </w:rPr>
      </w:r>
    </w:p>
    <w:p w:rsidR="00000000" w:rsidDel="00000000" w:rsidP="00000000" w:rsidRDefault="00000000" w:rsidRPr="00000000" w14:paraId="0000047C">
      <w:pPr>
        <w:spacing w:after="240" w:before="240" w:lineRule="auto"/>
        <w:rPr/>
      </w:pPr>
      <w:r w:rsidDel="00000000" w:rsidR="00000000" w:rsidRPr="00000000">
        <w:rPr>
          <w:b w:val="1"/>
          <w:rtl w:val="0"/>
        </w:rPr>
        <w:br w:type="textWrapping"/>
      </w:r>
      <w:r w:rsidDel="00000000" w:rsidR="00000000" w:rsidRPr="00000000">
        <w:rPr>
          <w:rtl w:val="0"/>
        </w:rPr>
        <w:t xml:space="preserve">3) </w:t>
      </w:r>
      <w:r w:rsidDel="00000000" w:rsidR="00000000" w:rsidRPr="00000000">
        <w:rPr>
          <w:b w:val="1"/>
          <w:rtl w:val="0"/>
        </w:rPr>
        <w:t xml:space="preserve">ICMP: ¿Qué mensajes de reporte de error conoce? ¿Qué produce que se generen? </w:t>
      </w:r>
      <w:r w:rsidDel="00000000" w:rsidR="00000000" w:rsidRPr="00000000">
        <w:rPr>
          <w:rtl w:val="0"/>
        </w:rPr>
        <w:t xml:space="preserve">Repetida</w:t>
      </w:r>
    </w:p>
    <w:p w:rsidR="00000000" w:rsidDel="00000000" w:rsidP="00000000" w:rsidRDefault="00000000" w:rsidRPr="00000000" w14:paraId="0000047D">
      <w:pPr>
        <w:spacing w:after="240" w:before="240" w:lineRule="auto"/>
        <w:rPr>
          <w:b w:val="1"/>
        </w:rPr>
      </w:pPr>
      <w:r w:rsidDel="00000000" w:rsidR="00000000" w:rsidRPr="00000000">
        <w:rPr>
          <w:rtl w:val="0"/>
        </w:rPr>
        <w:br w:type="textWrapping"/>
        <w:t xml:space="preserve">4) </w:t>
      </w:r>
      <w:r w:rsidDel="00000000" w:rsidR="00000000" w:rsidRPr="00000000">
        <w:rPr>
          <w:b w:val="1"/>
          <w:rtl w:val="0"/>
        </w:rPr>
        <w:t xml:space="preserve">IPv6: ¿En qué consisten la compresión y supresión de ceros?</w:t>
      </w:r>
    </w:p>
    <w:p w:rsidR="00000000" w:rsidDel="00000000" w:rsidP="00000000" w:rsidRDefault="00000000" w:rsidRPr="00000000" w14:paraId="0000047E">
      <w:pPr>
        <w:spacing w:after="240" w:before="240" w:lineRule="auto"/>
        <w:rPr/>
      </w:pPr>
      <w:r w:rsidDel="00000000" w:rsidR="00000000" w:rsidRPr="00000000">
        <w:rPr>
          <w:rtl w:val="0"/>
        </w:rPr>
        <w:t xml:space="preserve">Compresión: donde sólo hay ceros, se reemplaza con ::</w:t>
        <w:br w:type="textWrapping"/>
        <w:t xml:space="preserve">Supresión: en un grupo se pueden suprimir los 0s de la izquierda</w:t>
      </w:r>
    </w:p>
    <w:p w:rsidR="00000000" w:rsidDel="00000000" w:rsidP="00000000" w:rsidRDefault="00000000" w:rsidRPr="00000000" w14:paraId="0000047F">
      <w:pPr>
        <w:spacing w:after="240" w:before="240" w:lineRule="auto"/>
        <w:rPr>
          <w:b w:val="1"/>
        </w:rPr>
      </w:pPr>
      <w:r w:rsidDel="00000000" w:rsidR="00000000" w:rsidRPr="00000000">
        <w:rPr/>
        <w:drawing>
          <wp:inline distB="114300" distT="114300" distL="114300" distR="114300">
            <wp:extent cx="5334000" cy="2371725"/>
            <wp:effectExtent b="0" l="0" r="0" t="0"/>
            <wp:docPr id="35" name="image44.png"/>
            <a:graphic>
              <a:graphicData uri="http://schemas.openxmlformats.org/drawingml/2006/picture">
                <pic:pic>
                  <pic:nvPicPr>
                    <pic:cNvPr id="0" name="image44.png"/>
                    <pic:cNvPicPr preferRelativeResize="0"/>
                  </pic:nvPicPr>
                  <pic:blipFill>
                    <a:blip r:embed="rId102"/>
                    <a:srcRect b="0" l="0" r="0" t="0"/>
                    <a:stretch>
                      <a:fillRect/>
                    </a:stretch>
                  </pic:blipFill>
                  <pic:spPr>
                    <a:xfrm>
                      <a:off x="0" y="0"/>
                      <a:ext cx="5334000" cy="2371725"/>
                    </a:xfrm>
                    <a:prstGeom prst="rect"/>
                    <a:ln/>
                  </pic:spPr>
                </pic:pic>
              </a:graphicData>
            </a:graphic>
          </wp:inline>
        </w:drawing>
      </w:r>
      <w:r w:rsidDel="00000000" w:rsidR="00000000" w:rsidRPr="00000000">
        <w:rPr>
          <w:rtl w:val="0"/>
        </w:rPr>
        <w:br w:type="textWrapping"/>
        <w:t xml:space="preserve">5) </w:t>
      </w:r>
      <w:r w:rsidDel="00000000" w:rsidR="00000000" w:rsidRPr="00000000">
        <w:rPr>
          <w:b w:val="1"/>
          <w:rtl w:val="0"/>
        </w:rPr>
        <w:t xml:space="preserve">¿Qué características tiene una función de HASH?</w:t>
      </w:r>
    </w:p>
    <w:p w:rsidR="00000000" w:rsidDel="00000000" w:rsidP="00000000" w:rsidRDefault="00000000" w:rsidRPr="00000000" w14:paraId="00000480">
      <w:pPr>
        <w:spacing w:after="240" w:before="240" w:lineRule="auto"/>
        <w:rPr/>
      </w:pPr>
      <w:r w:rsidDel="00000000" w:rsidR="00000000" w:rsidRPr="00000000">
        <w:rPr>
          <w:rtl w:val="0"/>
        </w:rPr>
        <w:t xml:space="preserve">Una función HASH debe cumplir:</w:t>
      </w:r>
    </w:p>
    <w:p w:rsidR="00000000" w:rsidDel="00000000" w:rsidP="00000000" w:rsidRDefault="00000000" w:rsidRPr="00000000" w14:paraId="00000481">
      <w:pPr>
        <w:numPr>
          <w:ilvl w:val="0"/>
          <w:numId w:val="28"/>
        </w:numPr>
        <w:spacing w:after="0" w:afterAutospacing="0" w:before="240" w:lineRule="auto"/>
        <w:ind w:left="720" w:hanging="360"/>
        <w:rPr>
          <w:u w:val="none"/>
        </w:rPr>
      </w:pPr>
      <w:r w:rsidDel="00000000" w:rsidR="00000000" w:rsidRPr="00000000">
        <w:rPr>
          <w:rtl w:val="0"/>
        </w:rPr>
        <w:t xml:space="preserve">Consistencia. Misma entrada, misma salida.</w:t>
      </w:r>
    </w:p>
    <w:p w:rsidR="00000000" w:rsidDel="00000000" w:rsidP="00000000" w:rsidRDefault="00000000" w:rsidRPr="00000000" w14:paraId="00000482">
      <w:pPr>
        <w:numPr>
          <w:ilvl w:val="0"/>
          <w:numId w:val="28"/>
        </w:numPr>
        <w:spacing w:after="0" w:afterAutospacing="0" w:before="0" w:beforeAutospacing="0" w:lineRule="auto"/>
        <w:ind w:left="720" w:hanging="360"/>
        <w:rPr>
          <w:u w:val="none"/>
        </w:rPr>
      </w:pPr>
      <w:r w:rsidDel="00000000" w:rsidR="00000000" w:rsidRPr="00000000">
        <w:rPr>
          <w:rtl w:val="0"/>
        </w:rPr>
        <w:t xml:space="preserve">Aleatoriedad. Debe impedir adivinar el mensaje original.</w:t>
      </w:r>
    </w:p>
    <w:p w:rsidR="00000000" w:rsidDel="00000000" w:rsidP="00000000" w:rsidRDefault="00000000" w:rsidRPr="00000000" w14:paraId="00000483">
      <w:pPr>
        <w:numPr>
          <w:ilvl w:val="0"/>
          <w:numId w:val="28"/>
        </w:numPr>
        <w:spacing w:after="0" w:afterAutospacing="0" w:before="0" w:beforeAutospacing="0" w:lineRule="auto"/>
        <w:ind w:left="720" w:hanging="360"/>
        <w:rPr>
          <w:u w:val="none"/>
        </w:rPr>
      </w:pPr>
      <w:r w:rsidDel="00000000" w:rsidR="00000000" w:rsidRPr="00000000">
        <w:rPr>
          <w:rtl w:val="0"/>
        </w:rPr>
        <w:t xml:space="preserve">Unicidad. Debe ser casi imposible encontrar dos mensajes con el mismo </w:t>
      </w:r>
      <w:r w:rsidDel="00000000" w:rsidR="00000000" w:rsidRPr="00000000">
        <w:rPr>
          <w:i w:val="1"/>
          <w:rtl w:val="0"/>
        </w:rPr>
        <w:t xml:space="preserve">digest</w:t>
      </w:r>
      <w:r w:rsidDel="00000000" w:rsidR="00000000" w:rsidRPr="00000000">
        <w:rPr>
          <w:rtl w:val="0"/>
        </w:rPr>
        <w:t xml:space="preserve"> (resultado de la función hash).</w:t>
      </w:r>
    </w:p>
    <w:p w:rsidR="00000000" w:rsidDel="00000000" w:rsidP="00000000" w:rsidRDefault="00000000" w:rsidRPr="00000000" w14:paraId="00000484">
      <w:pPr>
        <w:numPr>
          <w:ilvl w:val="0"/>
          <w:numId w:val="28"/>
        </w:numPr>
        <w:spacing w:after="240" w:before="0" w:beforeAutospacing="0" w:lineRule="auto"/>
        <w:ind w:left="720" w:hanging="360"/>
        <w:rPr>
          <w:u w:val="none"/>
        </w:rPr>
      </w:pPr>
      <w:r w:rsidDel="00000000" w:rsidR="00000000" w:rsidRPr="00000000">
        <w:rPr>
          <w:rtl w:val="0"/>
        </w:rPr>
        <w:t xml:space="preserve">One way. No debe ser posible obtener el mensaje usando el </w:t>
      </w:r>
      <w:r w:rsidDel="00000000" w:rsidR="00000000" w:rsidRPr="00000000">
        <w:rPr>
          <w:i w:val="1"/>
          <w:rtl w:val="0"/>
        </w:rPr>
        <w:t xml:space="preserve">digest</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8">
      <w:pPr>
        <w:rPr/>
      </w:pPr>
      <w:r w:rsidDel="00000000" w:rsidR="00000000" w:rsidRPr="00000000">
        <w:rPr>
          <w:rtl w:val="0"/>
        </w:rPr>
        <w:t xml:space="preserve">1)</w:t>
      </w:r>
    </w:p>
    <w:p w:rsidR="00000000" w:rsidDel="00000000" w:rsidP="00000000" w:rsidRDefault="00000000" w:rsidRPr="00000000" w14:paraId="00000489">
      <w:pPr>
        <w:spacing w:after="240" w:before="240" w:lineRule="auto"/>
        <w:rPr/>
      </w:pPr>
      <w:r w:rsidDel="00000000" w:rsidR="00000000" w:rsidRPr="00000000">
        <w:rPr>
          <w:b w:val="1"/>
        </w:rPr>
        <w:drawing>
          <wp:inline distB="114300" distT="114300" distL="114300" distR="114300">
            <wp:extent cx="5731200" cy="2667000"/>
            <wp:effectExtent b="0" l="0" r="0" t="0"/>
            <wp:docPr id="77" name="image70.png"/>
            <a:graphic>
              <a:graphicData uri="http://schemas.openxmlformats.org/drawingml/2006/picture">
                <pic:pic>
                  <pic:nvPicPr>
                    <pic:cNvPr id="0" name="image70.png"/>
                    <pic:cNvPicPr preferRelativeResize="0"/>
                  </pic:nvPicPr>
                  <pic:blipFill>
                    <a:blip r:embed="rId103"/>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240" w:before="240" w:lineRule="auto"/>
        <w:rPr>
          <w:b w:val="1"/>
        </w:rPr>
      </w:pPr>
      <w:r w:rsidDel="00000000" w:rsidR="00000000" w:rsidRPr="00000000">
        <w:rPr>
          <w:rtl w:val="0"/>
        </w:rPr>
      </w:r>
    </w:p>
    <w:p w:rsidR="00000000" w:rsidDel="00000000" w:rsidP="00000000" w:rsidRDefault="00000000" w:rsidRPr="00000000" w14:paraId="0000048B">
      <w:pPr>
        <w:spacing w:after="240" w:before="240" w:lineRule="auto"/>
        <w:rPr>
          <w:b w:val="1"/>
        </w:rPr>
      </w:pPr>
      <w:r w:rsidDel="00000000" w:rsidR="00000000" w:rsidRPr="00000000">
        <w:rPr>
          <w:b w:val="1"/>
          <w:rtl w:val="0"/>
        </w:rPr>
        <w:t xml:space="preserve">2) WAN</w:t>
      </w:r>
    </w:p>
    <w:p w:rsidR="00000000" w:rsidDel="00000000" w:rsidP="00000000" w:rsidRDefault="00000000" w:rsidRPr="00000000" w14:paraId="0000048C">
      <w:pPr>
        <w:spacing w:after="240" w:before="240" w:lineRule="auto"/>
        <w:rPr/>
      </w:pPr>
      <w:r w:rsidDel="00000000" w:rsidR="00000000" w:rsidRPr="00000000">
        <w:rPr>
          <w:rtl w:val="0"/>
        </w:rPr>
        <w:t xml:space="preserve">a) Describir los campos de la trama HDLC </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 o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16 o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Delimitador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Dirección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Información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FCS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18"/>
                <w:szCs w:val="18"/>
              </w:rPr>
            </w:pPr>
            <w:r w:rsidDel="00000000" w:rsidR="00000000" w:rsidRPr="00000000">
              <w:rPr>
                <w:sz w:val="18"/>
                <w:szCs w:val="18"/>
                <w:rtl w:val="0"/>
              </w:rPr>
              <w:t xml:space="preserve">Delimitador</w:t>
            </w:r>
          </w:p>
        </w:tc>
      </w:tr>
    </w:tbl>
    <w:p w:rsidR="00000000" w:rsidDel="00000000" w:rsidP="00000000" w:rsidRDefault="00000000" w:rsidRPr="00000000" w14:paraId="00000499">
      <w:pPr>
        <w:spacing w:after="240" w:before="240" w:lineRule="auto"/>
        <w:rPr/>
      </w:pPr>
      <w:r w:rsidDel="00000000" w:rsidR="00000000" w:rsidRPr="00000000">
        <w:rPr>
          <w:rtl w:val="0"/>
        </w:rPr>
        <w:t xml:space="preserve">Los campos </w:t>
      </w:r>
      <w:r w:rsidDel="00000000" w:rsidR="00000000" w:rsidRPr="00000000">
        <w:rPr>
          <w:b w:val="1"/>
          <w:rtl w:val="0"/>
        </w:rPr>
        <w:t xml:space="preserve">delimitador</w:t>
      </w:r>
      <w:r w:rsidDel="00000000" w:rsidR="00000000" w:rsidRPr="00000000">
        <w:rPr>
          <w:rtl w:val="0"/>
        </w:rPr>
        <w:t xml:space="preserve"> corresponden a la secuencia 01111110. Se usan para sincronizarse con el comienzo y fin de la trama.</w:t>
      </w:r>
    </w:p>
    <w:p w:rsidR="00000000" w:rsidDel="00000000" w:rsidP="00000000" w:rsidRDefault="00000000" w:rsidRPr="00000000" w14:paraId="0000049A">
      <w:pPr>
        <w:spacing w:after="240" w:before="240" w:lineRule="auto"/>
        <w:rPr/>
      </w:pPr>
      <w:r w:rsidDel="00000000" w:rsidR="00000000" w:rsidRPr="00000000">
        <w:rPr>
          <w:rtl w:val="0"/>
        </w:rPr>
        <w:t xml:space="preserve">El campo </w:t>
      </w:r>
      <w:r w:rsidDel="00000000" w:rsidR="00000000" w:rsidRPr="00000000">
        <w:rPr>
          <w:b w:val="1"/>
          <w:rtl w:val="0"/>
        </w:rPr>
        <w:t xml:space="preserve">dirección </w:t>
      </w:r>
      <w:r w:rsidDel="00000000" w:rsidR="00000000" w:rsidRPr="00000000">
        <w:rPr>
          <w:rtl w:val="0"/>
        </w:rPr>
        <w:t xml:space="preserve">identifica a la estación secundaria.</w:t>
      </w:r>
    </w:p>
    <w:p w:rsidR="00000000" w:rsidDel="00000000" w:rsidP="00000000" w:rsidRDefault="00000000" w:rsidRPr="00000000" w14:paraId="0000049B">
      <w:pPr>
        <w:spacing w:after="240" w:before="240" w:lineRule="auto"/>
        <w:rPr>
          <w:b w:val="1"/>
        </w:rPr>
      </w:pPr>
      <w:r w:rsidDel="00000000" w:rsidR="00000000" w:rsidRPr="00000000">
        <w:rPr>
          <w:rtl w:val="0"/>
        </w:rPr>
        <w:t xml:space="preserve">En el campo </w:t>
      </w:r>
      <w:r w:rsidDel="00000000" w:rsidR="00000000" w:rsidRPr="00000000">
        <w:rPr>
          <w:b w:val="1"/>
          <w:rtl w:val="0"/>
        </w:rPr>
        <w:t xml:space="preserve">control</w:t>
      </w:r>
      <w:r w:rsidDel="00000000" w:rsidR="00000000" w:rsidRPr="00000000">
        <w:rPr>
          <w:rtl w:val="0"/>
        </w:rPr>
        <w:t xml:space="preserve"> se implementan los mecanismos de control de flujo y control de enlace. La trama puede ser de </w:t>
      </w:r>
      <w:r w:rsidDel="00000000" w:rsidR="00000000" w:rsidRPr="00000000">
        <w:rPr>
          <w:b w:val="1"/>
          <w:rtl w:val="0"/>
        </w:rPr>
        <w:t xml:space="preserve">información</w:t>
      </w:r>
      <w:r w:rsidDel="00000000" w:rsidR="00000000" w:rsidRPr="00000000">
        <w:rPr>
          <w:rtl w:val="0"/>
        </w:rPr>
        <w:t xml:space="preserve">, </w:t>
      </w:r>
      <w:r w:rsidDel="00000000" w:rsidR="00000000" w:rsidRPr="00000000">
        <w:rPr>
          <w:b w:val="1"/>
          <w:rtl w:val="0"/>
        </w:rPr>
        <w:t xml:space="preserve">supervisión</w:t>
      </w:r>
      <w:r w:rsidDel="00000000" w:rsidR="00000000" w:rsidRPr="00000000">
        <w:rPr>
          <w:rtl w:val="0"/>
        </w:rPr>
        <w:t xml:space="preserve">, y </w:t>
      </w:r>
      <w:r w:rsidDel="00000000" w:rsidR="00000000" w:rsidRPr="00000000">
        <w:rPr>
          <w:b w:val="1"/>
          <w:rtl w:val="0"/>
        </w:rPr>
        <w:t xml:space="preserve">no numerada. </w:t>
      </w:r>
    </w:p>
    <w:p w:rsidR="00000000" w:rsidDel="00000000" w:rsidP="00000000" w:rsidRDefault="00000000" w:rsidRPr="00000000" w14:paraId="0000049C">
      <w:pPr>
        <w:spacing w:after="240" w:before="240" w:lineRule="auto"/>
        <w:rPr/>
      </w:pPr>
      <w:r w:rsidDel="00000000" w:rsidR="00000000" w:rsidRPr="00000000">
        <w:rPr>
          <w:rtl w:val="0"/>
        </w:rPr>
        <w:t xml:space="preserve">En</w:t>
      </w:r>
      <w:r w:rsidDel="00000000" w:rsidR="00000000" w:rsidRPr="00000000">
        <w:rPr>
          <w:b w:val="1"/>
          <w:rtl w:val="0"/>
        </w:rPr>
        <w:t xml:space="preserve"> FCS </w:t>
      </w:r>
      <w:r w:rsidDel="00000000" w:rsidR="00000000" w:rsidRPr="00000000">
        <w:rPr>
          <w:rtl w:val="0"/>
        </w:rPr>
        <w:t xml:space="preserve">se usa CRC16 o CRC32 para la detección de errores.</w:t>
      </w:r>
    </w:p>
    <w:p w:rsidR="00000000" w:rsidDel="00000000" w:rsidP="00000000" w:rsidRDefault="00000000" w:rsidRPr="00000000" w14:paraId="0000049D">
      <w:pPr>
        <w:spacing w:after="240" w:before="240" w:lineRule="auto"/>
        <w:rPr/>
      </w:pPr>
      <w:r w:rsidDel="00000000" w:rsidR="00000000" w:rsidRPr="00000000">
        <w:rPr>
          <w:rtl w:val="0"/>
        </w:rPr>
        <w:t xml:space="preserve">b) Mencionar el concepto de PAD en X.25 y los protocolos asociados al mismo ???</w:t>
      </w:r>
    </w:p>
    <w:p w:rsidR="00000000" w:rsidDel="00000000" w:rsidP="00000000" w:rsidRDefault="00000000" w:rsidRPr="00000000" w14:paraId="0000049E">
      <w:pPr>
        <w:spacing w:after="240" w:before="240" w:lineRule="auto"/>
        <w:rPr>
          <w:b w:val="1"/>
        </w:rPr>
      </w:pPr>
      <w:r w:rsidDel="00000000" w:rsidR="00000000" w:rsidRPr="00000000">
        <w:rPr>
          <w:b w:val="1"/>
          <w:rtl w:val="0"/>
        </w:rPr>
        <w:t xml:space="preserve">3) WAN</w:t>
      </w:r>
    </w:p>
    <w:p w:rsidR="00000000" w:rsidDel="00000000" w:rsidP="00000000" w:rsidRDefault="00000000" w:rsidRPr="00000000" w14:paraId="0000049F">
      <w:pPr>
        <w:spacing w:after="240" w:before="240" w:lineRule="auto"/>
        <w:rPr/>
      </w:pPr>
      <w:r w:rsidDel="00000000" w:rsidR="00000000" w:rsidRPr="00000000">
        <w:rPr>
          <w:rtl w:val="0"/>
        </w:rPr>
        <w:t xml:space="preserve">a) Describir el formato de las celdas ATM </w:t>
      </w:r>
    </w:p>
    <w:p w:rsidR="00000000" w:rsidDel="00000000" w:rsidP="00000000" w:rsidRDefault="00000000" w:rsidRPr="00000000" w14:paraId="000004A0">
      <w:pPr>
        <w:spacing w:after="240" w:before="240" w:lineRule="auto"/>
        <w:rPr/>
      </w:pPr>
      <w:r w:rsidDel="00000000" w:rsidR="00000000" w:rsidRPr="00000000">
        <w:rPr/>
        <w:drawing>
          <wp:inline distB="114300" distT="114300" distL="114300" distR="114300">
            <wp:extent cx="5731200" cy="4064000"/>
            <wp:effectExtent b="0" l="0" r="0" t="0"/>
            <wp:docPr id="76"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spacing w:after="240" w:before="240" w:lineRule="auto"/>
        <w:rPr/>
      </w:pPr>
      <w:r w:rsidDel="00000000" w:rsidR="00000000" w:rsidRPr="00000000">
        <w:rPr/>
        <w:drawing>
          <wp:inline distB="114300" distT="114300" distL="114300" distR="114300">
            <wp:extent cx="5133975" cy="4124325"/>
            <wp:effectExtent b="0" l="0" r="0" t="0"/>
            <wp:docPr id="43" name="image57.png"/>
            <a:graphic>
              <a:graphicData uri="http://schemas.openxmlformats.org/drawingml/2006/picture">
                <pic:pic>
                  <pic:nvPicPr>
                    <pic:cNvPr id="0" name="image57.png"/>
                    <pic:cNvPicPr preferRelativeResize="0"/>
                  </pic:nvPicPr>
                  <pic:blipFill>
                    <a:blip r:embed="rId105"/>
                    <a:srcRect b="0" l="0" r="0" t="0"/>
                    <a:stretch>
                      <a:fillRect/>
                    </a:stretch>
                  </pic:blipFill>
                  <pic:spPr>
                    <a:xfrm>
                      <a:off x="0" y="0"/>
                      <a:ext cx="51339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240" w:before="240" w:lineRule="auto"/>
        <w:rPr/>
      </w:pPr>
      <w:r w:rsidDel="00000000" w:rsidR="00000000" w:rsidRPr="00000000">
        <w:rPr>
          <w:rtl w:val="0"/>
        </w:rPr>
        <w:t xml:space="preserve">b) Mencionar el significado del CAR, CIR y SLA</w:t>
      </w:r>
    </w:p>
    <w:p w:rsidR="00000000" w:rsidDel="00000000" w:rsidP="00000000" w:rsidRDefault="00000000" w:rsidRPr="00000000" w14:paraId="000004A3">
      <w:pPr>
        <w:spacing w:after="240" w:before="240" w:lineRule="auto"/>
        <w:rPr/>
      </w:pPr>
      <w:r w:rsidDel="00000000" w:rsidR="00000000" w:rsidRPr="00000000">
        <w:rPr>
          <w:rtl w:val="0"/>
        </w:rPr>
        <w:t xml:space="preserve">CAR (Committed Access Rate). Es la garantía mínima ofrecida por el servicio. Se asegura que esa capacidad va a estar disponible siempre, aun en caso de congestión. </w:t>
      </w:r>
    </w:p>
    <w:p w:rsidR="00000000" w:rsidDel="00000000" w:rsidP="00000000" w:rsidRDefault="00000000" w:rsidRPr="00000000" w14:paraId="000004A4">
      <w:pPr>
        <w:spacing w:after="240" w:before="240" w:lineRule="auto"/>
        <w:rPr/>
      </w:pPr>
      <w:r w:rsidDel="00000000" w:rsidR="00000000" w:rsidRPr="00000000">
        <w:rPr>
          <w:rtl w:val="0"/>
        </w:rPr>
        <w:t xml:space="preserve">CIR (Committed Information Rate). Es una velocidad en bps que acuerda la red para dar soporte a una conexión. Si un dato se transmite a una velocidad mayor al CIR, puede ser rechazado cuando se produce una congestión. </w:t>
      </w:r>
    </w:p>
    <w:p w:rsidR="00000000" w:rsidDel="00000000" w:rsidP="00000000" w:rsidRDefault="00000000" w:rsidRPr="00000000" w14:paraId="000004A5">
      <w:pPr>
        <w:spacing w:after="240" w:before="240" w:lineRule="auto"/>
        <w:rPr/>
      </w:pPr>
      <w:r w:rsidDel="00000000" w:rsidR="00000000" w:rsidRPr="00000000">
        <w:rPr>
          <w:rtl w:val="0"/>
        </w:rPr>
        <w:t xml:space="preserve">SLA (Service Level Agreement). Es un contrato entre un proveedor de servicios y un cliente que define los niveles de servicio garantizados (acá se contempla el CIR y el CAR)</w:t>
      </w:r>
    </w:p>
    <w:p w:rsidR="00000000" w:rsidDel="00000000" w:rsidP="00000000" w:rsidRDefault="00000000" w:rsidRPr="00000000" w14:paraId="000004A6">
      <w:pPr>
        <w:spacing w:after="240" w:before="240" w:lineRule="auto"/>
        <w:rPr>
          <w:b w:val="1"/>
        </w:rPr>
      </w:pPr>
      <w:r w:rsidDel="00000000" w:rsidR="00000000" w:rsidRPr="00000000">
        <w:rPr>
          <w:b w:val="1"/>
          <w:rtl w:val="0"/>
        </w:rPr>
        <w:t xml:space="preserve">4) WAN</w:t>
      </w:r>
    </w:p>
    <w:p w:rsidR="00000000" w:rsidDel="00000000" w:rsidP="00000000" w:rsidRDefault="00000000" w:rsidRPr="00000000" w14:paraId="000004A7">
      <w:pPr>
        <w:spacing w:after="240" w:before="240" w:lineRule="auto"/>
        <w:rPr/>
      </w:pPr>
      <w:r w:rsidDel="00000000" w:rsidR="00000000" w:rsidRPr="00000000">
        <w:rPr>
          <w:rtl w:val="0"/>
        </w:rPr>
        <w:t xml:space="preserve">a) Describir cómo se gestionan las congestiones en Frame Relay </w:t>
      </w:r>
    </w:p>
    <w:p w:rsidR="00000000" w:rsidDel="00000000" w:rsidP="00000000" w:rsidRDefault="00000000" w:rsidRPr="00000000" w14:paraId="000004A8">
      <w:pPr>
        <w:spacing w:after="240" w:before="240" w:lineRule="auto"/>
        <w:rPr>
          <w:rFonts w:ascii="Roboto Slab" w:cs="Roboto Slab" w:eastAsia="Roboto Slab" w:hAnsi="Roboto Slab"/>
        </w:rPr>
      </w:pPr>
      <w:r w:rsidDel="00000000" w:rsidR="00000000" w:rsidRPr="00000000">
        <w:rPr>
          <w:rtl w:val="0"/>
        </w:rPr>
        <w:t xml:space="preserve">Frame Relay realiza medidas de prevención y notificación de la congestión. Para la prevención se utilizan los bits FECN y BECN. FECN es la notificación hacía adelante (es decir, en el sentido del frame) y BECN es en el sentido contrario. BECN </w:t>
      </w:r>
      <w:r w:rsidDel="00000000" w:rsidR="00000000" w:rsidRPr="00000000">
        <w:rPr>
          <w:rFonts w:ascii="Roboto Slab" w:cs="Roboto Slab" w:eastAsia="Roboto Slab" w:hAnsi="Roboto Slab"/>
          <w:rtl w:val="0"/>
        </w:rPr>
        <w:t xml:space="preserve">indica que las tramas que transmita el usuario a través de esta conexión lógica pueden encontrar recursos congestionados. y FECN indica que la trama, sobre su conexión lógica, ha encontrado recursos congestionados.</w:t>
      </w:r>
    </w:p>
    <w:p w:rsidR="00000000" w:rsidDel="00000000" w:rsidP="00000000" w:rsidRDefault="00000000" w:rsidRPr="00000000" w14:paraId="000004A9">
      <w:pPr>
        <w:spacing w:after="240" w:before="240" w:lineRule="auto"/>
        <w:rPr/>
      </w:pPr>
      <w:r w:rsidDel="00000000" w:rsidR="00000000" w:rsidRPr="00000000">
        <w:rPr>
          <w:rFonts w:ascii="Roboto Slab" w:cs="Roboto Slab" w:eastAsia="Roboto Slab" w:hAnsi="Roboto Slab"/>
          <w:rtl w:val="0"/>
        </w:rPr>
        <w:t xml:space="preserve">En la prevención entra en juego el CIR (Committed Information Rate). Todo dato que se transmita a una velocidad mayor al CIR se coloca con DE=1 y puede ser descartado. </w:t>
      </w:r>
      <w:r w:rsidDel="00000000" w:rsidR="00000000" w:rsidRPr="00000000">
        <w:rPr>
          <w:rtl w:val="0"/>
        </w:rPr>
      </w:r>
    </w:p>
    <w:p w:rsidR="00000000" w:rsidDel="00000000" w:rsidP="00000000" w:rsidRDefault="00000000" w:rsidRPr="00000000" w14:paraId="000004AA">
      <w:pPr>
        <w:spacing w:after="240" w:before="240" w:lineRule="auto"/>
        <w:rPr/>
      </w:pPr>
      <w:r w:rsidDel="00000000" w:rsidR="00000000" w:rsidRPr="00000000">
        <w:rPr>
          <w:rtl w:val="0"/>
        </w:rPr>
        <w:t xml:space="preserve">b) Mencionar el rango de velocidades en que se usa Frame Relay</w:t>
      </w:r>
    </w:p>
    <w:p w:rsidR="00000000" w:rsidDel="00000000" w:rsidP="00000000" w:rsidRDefault="00000000" w:rsidRPr="00000000" w14:paraId="000004AB">
      <w:pPr>
        <w:spacing w:after="240" w:before="240" w:lineRule="auto"/>
        <w:rPr/>
      </w:pPr>
      <w:r w:rsidDel="00000000" w:rsidR="00000000" w:rsidRPr="00000000">
        <w:rPr>
          <w:rtl w:val="0"/>
        </w:rPr>
        <w:t xml:space="preserve">Velocidades de N*64 hasta 34 Mbps (N=1,2,3,4, …). Es decir, acepta velocidades múltiplo de 64 Kbps (redes telefónicas de 64 Kbps).  </w:t>
      </w:r>
    </w:p>
    <w:p w:rsidR="00000000" w:rsidDel="00000000" w:rsidP="00000000" w:rsidRDefault="00000000" w:rsidRPr="00000000" w14:paraId="000004AC">
      <w:pPr>
        <w:spacing w:after="240" w:before="240" w:lineRule="auto"/>
        <w:rPr>
          <w:b w:val="1"/>
        </w:rPr>
      </w:pPr>
      <w:r w:rsidDel="00000000" w:rsidR="00000000" w:rsidRPr="00000000">
        <w:rPr>
          <w:b w:val="1"/>
          <w:rtl w:val="0"/>
        </w:rPr>
        <w:t xml:space="preserve">5) Seguridad</w:t>
      </w:r>
    </w:p>
    <w:p w:rsidR="00000000" w:rsidDel="00000000" w:rsidP="00000000" w:rsidRDefault="00000000" w:rsidRPr="00000000" w14:paraId="000004AD">
      <w:pPr>
        <w:spacing w:after="240" w:before="240" w:lineRule="auto"/>
        <w:rPr/>
      </w:pPr>
      <w:r w:rsidDel="00000000" w:rsidR="00000000" w:rsidRPr="00000000">
        <w:rPr>
          <w:rtl w:val="0"/>
        </w:rPr>
        <w:t xml:space="preserve">a) Definir las encriptaciones simétrica y asimétrica. REPETIDA</w:t>
      </w:r>
    </w:p>
    <w:p w:rsidR="00000000" w:rsidDel="00000000" w:rsidP="00000000" w:rsidRDefault="00000000" w:rsidRPr="00000000" w14:paraId="000004AE">
      <w:pPr>
        <w:spacing w:after="240" w:before="240" w:lineRule="auto"/>
        <w:rPr/>
      </w:pPr>
      <w:r w:rsidDel="00000000" w:rsidR="00000000" w:rsidRPr="00000000">
        <w:rPr>
          <w:rtl w:val="0"/>
        </w:rPr>
        <w:t xml:space="preserve">b) Mencionar los protocolos de seguridad aplicables en cada capa</w:t>
      </w:r>
    </w:p>
    <w:p w:rsidR="00000000" w:rsidDel="00000000" w:rsidP="00000000" w:rsidRDefault="00000000" w:rsidRPr="00000000" w14:paraId="000004AF">
      <w:pPr>
        <w:rPr/>
      </w:pPr>
      <w:r w:rsidDel="00000000" w:rsidR="00000000" w:rsidRPr="00000000">
        <w:rPr>
          <w:rtl w:val="0"/>
        </w:rPr>
        <w:t xml:space="preserve">IPsec -&gt; Capa de Red</w:t>
      </w:r>
    </w:p>
    <w:p w:rsidR="00000000" w:rsidDel="00000000" w:rsidP="00000000" w:rsidRDefault="00000000" w:rsidRPr="00000000" w14:paraId="000004B0">
      <w:pPr>
        <w:rPr/>
      </w:pPr>
      <w:r w:rsidDel="00000000" w:rsidR="00000000" w:rsidRPr="00000000">
        <w:rPr>
          <w:rtl w:val="0"/>
        </w:rPr>
        <w:t xml:space="preserve">TLS -&gt; Capa de transporte</w:t>
      </w:r>
    </w:p>
    <w:p w:rsidR="00000000" w:rsidDel="00000000" w:rsidP="00000000" w:rsidRDefault="00000000" w:rsidRPr="00000000" w14:paraId="000004B1">
      <w:pPr>
        <w:rPr/>
      </w:pPr>
      <w:r w:rsidDel="00000000" w:rsidR="00000000" w:rsidRPr="00000000">
        <w:rPr>
          <w:rtl w:val="0"/>
        </w:rPr>
        <w:t xml:space="preserve">Firewall -&gt; Capa de aplicación</w:t>
      </w:r>
    </w:p>
    <w:p w:rsidR="00000000" w:rsidDel="00000000" w:rsidP="00000000" w:rsidRDefault="00000000" w:rsidRPr="00000000" w14:paraId="000004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1)</w:t>
      </w:r>
    </w:p>
    <w:p w:rsidR="00000000" w:rsidDel="00000000" w:rsidP="00000000" w:rsidRDefault="00000000" w:rsidRPr="00000000" w14:paraId="000004B4">
      <w:pPr>
        <w:spacing w:after="240" w:before="240" w:lineRule="auto"/>
        <w:rPr/>
      </w:pPr>
      <w:r w:rsidDel="00000000" w:rsidR="00000000" w:rsidRPr="00000000">
        <w:rPr/>
        <w:drawing>
          <wp:inline distB="114300" distT="114300" distL="114300" distR="114300">
            <wp:extent cx="5731200" cy="2857500"/>
            <wp:effectExtent b="0" l="0" r="0" t="0"/>
            <wp:docPr id="46" name="image49.png"/>
            <a:graphic>
              <a:graphicData uri="http://schemas.openxmlformats.org/drawingml/2006/picture">
                <pic:pic>
                  <pic:nvPicPr>
                    <pic:cNvPr id="0" name="image49.png"/>
                    <pic:cNvPicPr preferRelativeResize="0"/>
                  </pic:nvPicPr>
                  <pic:blipFill>
                    <a:blip r:embed="rId10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after="240" w:before="240" w:lineRule="auto"/>
        <w:rPr/>
      </w:pPr>
      <w:r w:rsidDel="00000000" w:rsidR="00000000" w:rsidRPr="00000000">
        <w:rPr>
          <w:rtl w:val="0"/>
        </w:rPr>
      </w:r>
    </w:p>
    <w:p w:rsidR="00000000" w:rsidDel="00000000" w:rsidP="00000000" w:rsidRDefault="00000000" w:rsidRPr="00000000" w14:paraId="000004B6">
      <w:pPr>
        <w:spacing w:after="240" w:before="240" w:lineRule="auto"/>
        <w:rPr>
          <w:rFonts w:ascii="Arial" w:cs="Arial" w:eastAsia="Arial" w:hAnsi="Arial"/>
          <w:b w:val="1"/>
          <w:sz w:val="24"/>
          <w:szCs w:val="24"/>
        </w:rPr>
      </w:pPr>
      <w:r w:rsidDel="00000000" w:rsidR="00000000" w:rsidRPr="00000000">
        <w:rPr>
          <w:rtl w:val="0"/>
        </w:rPr>
        <w:t xml:space="preserve">2) </w:t>
      </w:r>
      <w:r w:rsidDel="00000000" w:rsidR="00000000" w:rsidRPr="00000000">
        <w:rPr>
          <w:b w:val="1"/>
          <w:rtl w:val="0"/>
        </w:rPr>
        <w:t xml:space="preserve">Frame Relay, describa el formato de la trama detallando especialmente el contenido del campo "Dirección"</w:t>
      </w:r>
      <w:r w:rsidDel="00000000" w:rsidR="00000000" w:rsidRPr="00000000">
        <w:rPr>
          <w:rtl w:val="0"/>
        </w:rPr>
      </w:r>
    </w:p>
    <w:p w:rsidR="00000000" w:rsidDel="00000000" w:rsidP="00000000" w:rsidRDefault="00000000" w:rsidRPr="00000000" w14:paraId="000004B7">
      <w:pPr>
        <w:jc w:val="both"/>
        <w:rPr>
          <w:rFonts w:ascii="Roboto Slab" w:cs="Roboto Slab" w:eastAsia="Roboto Slab" w:hAnsi="Roboto Slab"/>
        </w:rPr>
      </w:pPr>
      <w:r w:rsidDel="00000000" w:rsidR="00000000" w:rsidRPr="00000000">
        <w:rPr>
          <w:rFonts w:ascii="Arial" w:cs="Arial" w:eastAsia="Arial" w:hAnsi="Arial"/>
          <w:b w:val="1"/>
        </w:rPr>
        <w:drawing>
          <wp:inline distB="114300" distT="114300" distL="114300" distR="114300">
            <wp:extent cx="5472113" cy="2863315"/>
            <wp:effectExtent b="0" l="0" r="0" t="0"/>
            <wp:docPr id="74" name="image79.png"/>
            <a:graphic>
              <a:graphicData uri="http://schemas.openxmlformats.org/drawingml/2006/picture">
                <pic:pic>
                  <pic:nvPicPr>
                    <pic:cNvPr id="0" name="image79.png"/>
                    <pic:cNvPicPr preferRelativeResize="0"/>
                  </pic:nvPicPr>
                  <pic:blipFill>
                    <a:blip r:embed="rId107"/>
                    <a:srcRect b="0" l="0" r="0" t="0"/>
                    <a:stretch>
                      <a:fillRect/>
                    </a:stretch>
                  </pic:blipFill>
                  <pic:spPr>
                    <a:xfrm>
                      <a:off x="0" y="0"/>
                      <a:ext cx="5472113" cy="2863315"/>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numPr>
          <w:ilvl w:val="0"/>
          <w:numId w:val="42"/>
        </w:numPr>
        <w:spacing w:after="0" w:afterAutospacing="0" w:before="200" w:lineRule="auto"/>
        <w:ind w:left="72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DLCI.  </w:t>
      </w:r>
      <w:r w:rsidDel="00000000" w:rsidR="00000000" w:rsidRPr="00000000">
        <w:rPr>
          <w:rFonts w:ascii="Roboto Slab" w:cs="Roboto Slab" w:eastAsia="Roboto Slab" w:hAnsi="Roboto Slab"/>
          <w:rtl w:val="0"/>
        </w:rPr>
        <w:t xml:space="preserve">Identificador de conexión del enlace de datos. Misma función que el número de circuito virtual en X.25 (permitir la multiplexación de varias conexiones lógicas a través de un único canal). Tiene sentido local.</w:t>
      </w:r>
      <w:r w:rsidDel="00000000" w:rsidR="00000000" w:rsidRPr="00000000">
        <w:rPr>
          <w:rtl w:val="0"/>
        </w:rPr>
      </w:r>
    </w:p>
    <w:p w:rsidR="00000000" w:rsidDel="00000000" w:rsidP="00000000" w:rsidRDefault="00000000" w:rsidRPr="00000000" w14:paraId="000004B9">
      <w:pPr>
        <w:numPr>
          <w:ilvl w:val="0"/>
          <w:numId w:val="42"/>
        </w:numPr>
        <w:spacing w:after="0" w:afterAutospacing="0" w:before="0" w:beforeAutospacing="0" w:lineRule="auto"/>
        <w:ind w:left="72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C/R. </w:t>
      </w:r>
      <w:r w:rsidDel="00000000" w:rsidR="00000000" w:rsidRPr="00000000">
        <w:rPr>
          <w:rFonts w:ascii="Roboto Slab" w:cs="Roboto Slab" w:eastAsia="Roboto Slab" w:hAnsi="Roboto Slab"/>
          <w:rtl w:val="0"/>
        </w:rPr>
        <w:t xml:space="preserve">Comando/respuesta (uso por la aplicación).</w:t>
      </w:r>
    </w:p>
    <w:p w:rsidR="00000000" w:rsidDel="00000000" w:rsidP="00000000" w:rsidRDefault="00000000" w:rsidRPr="00000000" w14:paraId="000004BA">
      <w:pPr>
        <w:numPr>
          <w:ilvl w:val="0"/>
          <w:numId w:val="42"/>
        </w:numPr>
        <w:spacing w:after="0" w:afterAutospacing="0" w:before="0" w:beforeAutospacing="0" w:lineRule="auto"/>
        <w:ind w:left="72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EA0/EA1. </w:t>
      </w:r>
      <w:r w:rsidDel="00000000" w:rsidR="00000000" w:rsidRPr="00000000">
        <w:rPr>
          <w:rFonts w:ascii="Roboto Slab" w:cs="Roboto Slab" w:eastAsia="Roboto Slab" w:hAnsi="Roboto Slab"/>
          <w:rtl w:val="0"/>
        </w:rPr>
        <w:t xml:space="preserve">Bit de extensión del campo de dirección (ubicado al final de cada byte)</w:t>
      </w:r>
    </w:p>
    <w:p w:rsidR="00000000" w:rsidDel="00000000" w:rsidP="00000000" w:rsidRDefault="00000000" w:rsidRPr="00000000" w14:paraId="000004BB">
      <w:pPr>
        <w:numPr>
          <w:ilvl w:val="1"/>
          <w:numId w:val="42"/>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Nova Mono" w:cs="Nova Mono" w:eastAsia="Nova Mono" w:hAnsi="Nova Mono"/>
          <w:rtl w:val="0"/>
        </w:rPr>
        <w:t xml:space="preserve">EA=0 → hay otro byte para campo de dirección; éste no es el último byte.</w:t>
      </w:r>
    </w:p>
    <w:p w:rsidR="00000000" w:rsidDel="00000000" w:rsidP="00000000" w:rsidRDefault="00000000" w:rsidRPr="00000000" w14:paraId="000004BC">
      <w:pPr>
        <w:numPr>
          <w:ilvl w:val="1"/>
          <w:numId w:val="42"/>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Nova Mono" w:cs="Nova Mono" w:eastAsia="Nova Mono" w:hAnsi="Nova Mono"/>
          <w:rtl w:val="0"/>
        </w:rPr>
        <w:t xml:space="preserve">EA = 1 → éste es el último byte del campo de dirección.</w:t>
      </w:r>
    </w:p>
    <w:p w:rsidR="00000000" w:rsidDel="00000000" w:rsidP="00000000" w:rsidRDefault="00000000" w:rsidRPr="00000000" w14:paraId="000004BD">
      <w:pPr>
        <w:numPr>
          <w:ilvl w:val="0"/>
          <w:numId w:val="42"/>
        </w:numPr>
        <w:spacing w:after="0" w:afterAutospacing="0" w:before="0" w:beforeAutospacing="0" w:lineRule="auto"/>
        <w:ind w:left="72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F-FECN.  </w:t>
      </w:r>
      <w:r w:rsidDel="00000000" w:rsidR="00000000" w:rsidRPr="00000000">
        <w:rPr>
          <w:rFonts w:ascii="Roboto Slab" w:cs="Roboto Slab" w:eastAsia="Roboto Slab" w:hAnsi="Roboto Slab"/>
          <w:rtl w:val="0"/>
        </w:rPr>
        <w:t xml:space="preserve">Notificación de congestión explícita hacia adelante.</w:t>
      </w:r>
    </w:p>
    <w:p w:rsidR="00000000" w:rsidDel="00000000" w:rsidP="00000000" w:rsidRDefault="00000000" w:rsidRPr="00000000" w14:paraId="000004BE">
      <w:pPr>
        <w:numPr>
          <w:ilvl w:val="1"/>
          <w:numId w:val="42"/>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Nova Mono" w:cs="Nova Mono" w:eastAsia="Nova Mono" w:hAnsi="Nova Mono"/>
          <w:rtl w:val="0"/>
        </w:rPr>
        <w:t xml:space="preserve">F = 1 → hay congestión hacia adelante.</w:t>
      </w:r>
    </w:p>
    <w:p w:rsidR="00000000" w:rsidDel="00000000" w:rsidP="00000000" w:rsidRDefault="00000000" w:rsidRPr="00000000" w14:paraId="000004BF">
      <w:pPr>
        <w:numPr>
          <w:ilvl w:val="1"/>
          <w:numId w:val="42"/>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Nova Mono" w:cs="Nova Mono" w:eastAsia="Nova Mono" w:hAnsi="Nova Mono"/>
          <w:rtl w:val="0"/>
        </w:rPr>
        <w:t xml:space="preserve">F = 0 → no hay congestión hacia adelante.</w:t>
      </w:r>
    </w:p>
    <w:p w:rsidR="00000000" w:rsidDel="00000000" w:rsidP="00000000" w:rsidRDefault="00000000" w:rsidRPr="00000000" w14:paraId="000004C0">
      <w:pPr>
        <w:numPr>
          <w:ilvl w:val="0"/>
          <w:numId w:val="42"/>
        </w:numPr>
        <w:spacing w:after="0" w:afterAutospacing="0" w:before="0" w:beforeAutospacing="0" w:lineRule="auto"/>
        <w:ind w:left="72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B-BECN.  </w:t>
      </w:r>
      <w:r w:rsidDel="00000000" w:rsidR="00000000" w:rsidRPr="00000000">
        <w:rPr>
          <w:rFonts w:ascii="Roboto Slab" w:cs="Roboto Slab" w:eastAsia="Roboto Slab" w:hAnsi="Roboto Slab"/>
          <w:rtl w:val="0"/>
        </w:rPr>
        <w:t xml:space="preserve">Notificación de congestión explícita hacia atrás</w:t>
      </w:r>
    </w:p>
    <w:p w:rsidR="00000000" w:rsidDel="00000000" w:rsidP="00000000" w:rsidRDefault="00000000" w:rsidRPr="00000000" w14:paraId="000004C1">
      <w:pPr>
        <w:numPr>
          <w:ilvl w:val="1"/>
          <w:numId w:val="42"/>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Nova Mono" w:cs="Nova Mono" w:eastAsia="Nova Mono" w:hAnsi="Nova Mono"/>
          <w:rtl w:val="0"/>
        </w:rPr>
        <w:t xml:space="preserve">B = 1 → hay congestión hacia atrás.</w:t>
      </w:r>
    </w:p>
    <w:p w:rsidR="00000000" w:rsidDel="00000000" w:rsidP="00000000" w:rsidRDefault="00000000" w:rsidRPr="00000000" w14:paraId="000004C2">
      <w:pPr>
        <w:numPr>
          <w:ilvl w:val="1"/>
          <w:numId w:val="42"/>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Nova Mono" w:cs="Nova Mono" w:eastAsia="Nova Mono" w:hAnsi="Nova Mono"/>
          <w:rtl w:val="0"/>
        </w:rPr>
        <w:t xml:space="preserve">B = 0 → no hay congestión hacia atrás</w:t>
      </w:r>
    </w:p>
    <w:p w:rsidR="00000000" w:rsidDel="00000000" w:rsidP="00000000" w:rsidRDefault="00000000" w:rsidRPr="00000000" w14:paraId="000004C3">
      <w:pPr>
        <w:numPr>
          <w:ilvl w:val="0"/>
          <w:numId w:val="42"/>
        </w:numPr>
        <w:spacing w:after="0" w:afterAutospacing="0" w:before="0" w:beforeAutospacing="0" w:lineRule="auto"/>
        <w:ind w:left="720" w:hanging="360"/>
        <w:rPr>
          <w:rFonts w:ascii="Roboto Slab" w:cs="Roboto Slab" w:eastAsia="Roboto Slab" w:hAnsi="Roboto Slab"/>
          <w:b w:val="1"/>
        </w:rPr>
      </w:pPr>
      <w:r w:rsidDel="00000000" w:rsidR="00000000" w:rsidRPr="00000000">
        <w:rPr>
          <w:rFonts w:ascii="Roboto Slab" w:cs="Roboto Slab" w:eastAsia="Roboto Slab" w:hAnsi="Roboto Slab"/>
          <w:b w:val="1"/>
          <w:rtl w:val="0"/>
        </w:rPr>
        <w:t xml:space="preserve">DE. </w:t>
      </w:r>
      <w:r w:rsidDel="00000000" w:rsidR="00000000" w:rsidRPr="00000000">
        <w:rPr>
          <w:rFonts w:ascii="Roboto Slab" w:cs="Roboto Slab" w:eastAsia="Roboto Slab" w:hAnsi="Roboto Slab"/>
          <w:rtl w:val="0"/>
        </w:rPr>
        <w:t xml:space="preserve">Elegido para descarte.</w:t>
      </w:r>
    </w:p>
    <w:p w:rsidR="00000000" w:rsidDel="00000000" w:rsidP="00000000" w:rsidRDefault="00000000" w:rsidRPr="00000000" w14:paraId="000004C4">
      <w:pPr>
        <w:numPr>
          <w:ilvl w:val="1"/>
          <w:numId w:val="42"/>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Nova Mono" w:cs="Nova Mono" w:eastAsia="Nova Mono" w:hAnsi="Nova Mono"/>
          <w:rtl w:val="0"/>
        </w:rPr>
        <w:t xml:space="preserve">DE = 1 → si hay congestión en la red, el frame se descartará.</w:t>
      </w:r>
    </w:p>
    <w:p w:rsidR="00000000" w:rsidDel="00000000" w:rsidP="00000000" w:rsidRDefault="00000000" w:rsidRPr="00000000" w14:paraId="000004C5">
      <w:pPr>
        <w:numPr>
          <w:ilvl w:val="1"/>
          <w:numId w:val="42"/>
        </w:numPr>
        <w:spacing w:after="200" w:before="0" w:beforeAutospacing="0" w:lineRule="auto"/>
        <w:ind w:left="1440" w:hanging="360"/>
        <w:rPr>
          <w:rFonts w:ascii="Roboto Slab" w:cs="Roboto Slab" w:eastAsia="Roboto Slab" w:hAnsi="Roboto Slab"/>
        </w:rPr>
      </w:pPr>
      <w:r w:rsidDel="00000000" w:rsidR="00000000" w:rsidRPr="00000000">
        <w:rPr>
          <w:rFonts w:ascii="Nova Mono" w:cs="Nova Mono" w:eastAsia="Nova Mono" w:hAnsi="Nova Mono"/>
          <w:rtl w:val="0"/>
        </w:rPr>
        <w:t xml:space="preserve">DE = 0 → el frame no está elegido para descarte, no se descartará.</w:t>
      </w:r>
      <w:r w:rsidDel="00000000" w:rsidR="00000000" w:rsidRPr="00000000">
        <w:rPr>
          <w:rtl w:val="0"/>
        </w:rPr>
      </w:r>
    </w:p>
    <w:p w:rsidR="00000000" w:rsidDel="00000000" w:rsidP="00000000" w:rsidRDefault="00000000" w:rsidRPr="00000000" w14:paraId="000004C6">
      <w:pPr>
        <w:spacing w:after="240" w:before="240" w:lineRule="auto"/>
        <w:rPr/>
      </w:pPr>
      <w:r w:rsidDel="00000000" w:rsidR="00000000" w:rsidRPr="00000000">
        <w:rPr>
          <w:rtl w:val="0"/>
        </w:rPr>
      </w:r>
    </w:p>
    <w:p w:rsidR="00000000" w:rsidDel="00000000" w:rsidP="00000000" w:rsidRDefault="00000000" w:rsidRPr="00000000" w14:paraId="000004C7">
      <w:pPr>
        <w:spacing w:after="240" w:before="240" w:lineRule="auto"/>
        <w:rPr>
          <w:b w:val="1"/>
        </w:rPr>
      </w:pPr>
      <w:r w:rsidDel="00000000" w:rsidR="00000000" w:rsidRPr="00000000">
        <w:rPr>
          <w:rtl w:val="0"/>
        </w:rPr>
        <w:t xml:space="preserve">3) </w:t>
      </w:r>
      <w:r w:rsidDel="00000000" w:rsidR="00000000" w:rsidRPr="00000000">
        <w:rPr>
          <w:b w:val="1"/>
          <w:rtl w:val="0"/>
        </w:rPr>
        <w:t xml:space="preserve">¿Qué características tiene el tráfico implementado por las AAL1 y AAL2 en ATM?</w:t>
      </w:r>
    </w:p>
    <w:p w:rsidR="00000000" w:rsidDel="00000000" w:rsidP="00000000" w:rsidRDefault="00000000" w:rsidRPr="00000000" w14:paraId="000004C8">
      <w:pPr>
        <w:spacing w:after="240" w:before="240" w:lineRule="auto"/>
        <w:rPr>
          <w:b w:val="1"/>
        </w:rPr>
      </w:pPr>
      <w:r w:rsidDel="00000000" w:rsidR="00000000" w:rsidRPr="00000000">
        <w:rPr>
          <w:rtl w:val="0"/>
        </w:rPr>
      </w:r>
    </w:p>
    <w:p w:rsidR="00000000" w:rsidDel="00000000" w:rsidP="00000000" w:rsidRDefault="00000000" w:rsidRPr="00000000" w14:paraId="000004C9">
      <w:pPr>
        <w:spacing w:after="240" w:before="240" w:lineRule="auto"/>
        <w:rPr>
          <w:b w:val="1"/>
        </w:rPr>
      </w:pPr>
      <w:r w:rsidDel="00000000" w:rsidR="00000000" w:rsidRPr="00000000">
        <w:rPr>
          <w:rtl w:val="0"/>
        </w:rPr>
        <w:t xml:space="preserve">4) </w:t>
      </w:r>
      <w:r w:rsidDel="00000000" w:rsidR="00000000" w:rsidRPr="00000000">
        <w:rPr>
          <w:b w:val="1"/>
          <w:rtl w:val="0"/>
        </w:rPr>
        <w:t xml:space="preserve">Explique el uso de los 6 flags de TCP</w:t>
      </w:r>
    </w:p>
    <w:p w:rsidR="00000000" w:rsidDel="00000000" w:rsidP="00000000" w:rsidRDefault="00000000" w:rsidRPr="00000000" w14:paraId="000004CA">
      <w:pPr>
        <w:numPr>
          <w:ilvl w:val="1"/>
          <w:numId w:val="34"/>
        </w:numPr>
        <w:spacing w:after="0" w:afterAutospacing="0" w:before="20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URG: 1 si está en uso el </w:t>
      </w:r>
      <w:r w:rsidDel="00000000" w:rsidR="00000000" w:rsidRPr="00000000">
        <w:rPr>
          <w:rFonts w:ascii="Roboto Slab" w:cs="Roboto Slab" w:eastAsia="Roboto Slab" w:hAnsi="Roboto Slab"/>
          <w:i w:val="1"/>
          <w:rtl w:val="0"/>
        </w:rPr>
        <w:t xml:space="preserve">apuntador urgente.</w:t>
      </w:r>
    </w:p>
    <w:p w:rsidR="00000000" w:rsidDel="00000000" w:rsidP="00000000" w:rsidRDefault="00000000" w:rsidRPr="00000000" w14:paraId="000004CB">
      <w:pPr>
        <w:numPr>
          <w:ilvl w:val="1"/>
          <w:numId w:val="34"/>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ACK: 1 si el </w:t>
      </w:r>
      <w:r w:rsidDel="00000000" w:rsidR="00000000" w:rsidRPr="00000000">
        <w:rPr>
          <w:rFonts w:ascii="Roboto Slab" w:cs="Roboto Slab" w:eastAsia="Roboto Slab" w:hAnsi="Roboto Slab"/>
          <w:i w:val="1"/>
          <w:rtl w:val="0"/>
        </w:rPr>
        <w:t xml:space="preserve">número de confirmación de recepción</w:t>
      </w:r>
      <w:r w:rsidDel="00000000" w:rsidR="00000000" w:rsidRPr="00000000">
        <w:rPr>
          <w:rFonts w:ascii="Roboto Slab" w:cs="Roboto Slab" w:eastAsia="Roboto Slab" w:hAnsi="Roboto Slab"/>
          <w:rtl w:val="0"/>
        </w:rPr>
        <w:t xml:space="preserve"> es válido.</w:t>
      </w:r>
    </w:p>
    <w:p w:rsidR="00000000" w:rsidDel="00000000" w:rsidP="00000000" w:rsidRDefault="00000000" w:rsidRPr="00000000" w14:paraId="000004CC">
      <w:pPr>
        <w:numPr>
          <w:ilvl w:val="1"/>
          <w:numId w:val="34"/>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PSH: 1 si los datos se deben transmitir de inmediato.</w:t>
      </w:r>
    </w:p>
    <w:p w:rsidR="00000000" w:rsidDel="00000000" w:rsidP="00000000" w:rsidRDefault="00000000" w:rsidRPr="00000000" w14:paraId="000004CD">
      <w:pPr>
        <w:numPr>
          <w:ilvl w:val="1"/>
          <w:numId w:val="34"/>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RST: se usa para restablecer de manera repentina una conexión que se ha confundido debido a una falla de host o alguna otra razón; y para rechazar un segmento no válido o un intento de abrir una conexión.</w:t>
      </w:r>
    </w:p>
    <w:p w:rsidR="00000000" w:rsidDel="00000000" w:rsidP="00000000" w:rsidRDefault="00000000" w:rsidRPr="00000000" w14:paraId="000004CE">
      <w:pPr>
        <w:numPr>
          <w:ilvl w:val="1"/>
          <w:numId w:val="34"/>
        </w:numPr>
        <w:spacing w:after="0" w:afterAutospacing="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SYN: se usa para establecer conexiones. </w:t>
      </w:r>
    </w:p>
    <w:p w:rsidR="00000000" w:rsidDel="00000000" w:rsidP="00000000" w:rsidRDefault="00000000" w:rsidRPr="00000000" w14:paraId="000004CF">
      <w:pPr>
        <w:numPr>
          <w:ilvl w:val="2"/>
          <w:numId w:val="34"/>
        </w:numPr>
        <w:spacing w:after="0" w:afterAutospacing="0" w:before="0" w:beforeAutospacing="0" w:lineRule="auto"/>
        <w:ind w:left="2160" w:hanging="360"/>
        <w:rPr>
          <w:rFonts w:ascii="Roboto Slab" w:cs="Roboto Slab" w:eastAsia="Roboto Slab" w:hAnsi="Roboto Slab"/>
        </w:rPr>
      </w:pPr>
      <m:oMath>
        <m:r>
          <w:rPr>
            <w:rFonts w:ascii="Roboto Slab" w:cs="Roboto Slab" w:eastAsia="Roboto Slab" w:hAnsi="Roboto Slab"/>
          </w:rPr>
          <m:t xml:space="preserve">SYN=1 y ACK=0 </m:t>
        </m:r>
        <m:r>
          <w:rPr>
            <w:rFonts w:ascii="Roboto Slab" w:cs="Roboto Slab" w:eastAsia="Roboto Slab" w:hAnsi="Roboto Slab"/>
          </w:rPr>
          <m:t>⇒</m:t>
        </m:r>
        <m:r>
          <w:rPr>
            <w:rFonts w:ascii="Roboto Slab" w:cs="Roboto Slab" w:eastAsia="Roboto Slab" w:hAnsi="Roboto Slab"/>
          </w:rPr>
          <m:t xml:space="preserve">CONNECTION REQUEST</m:t>
        </m:r>
      </m:oMath>
      <w:r w:rsidDel="00000000" w:rsidR="00000000" w:rsidRPr="00000000">
        <w:rPr>
          <w:rtl w:val="0"/>
        </w:rPr>
      </w:r>
    </w:p>
    <w:p w:rsidR="00000000" w:rsidDel="00000000" w:rsidP="00000000" w:rsidRDefault="00000000" w:rsidRPr="00000000" w14:paraId="000004D0">
      <w:pPr>
        <w:numPr>
          <w:ilvl w:val="2"/>
          <w:numId w:val="34"/>
        </w:numPr>
        <w:spacing w:after="0" w:afterAutospacing="0" w:before="0" w:beforeAutospacing="0" w:lineRule="auto"/>
        <w:ind w:left="2160" w:hanging="360"/>
        <w:rPr>
          <w:rFonts w:ascii="Roboto Slab" w:cs="Roboto Slab" w:eastAsia="Roboto Slab" w:hAnsi="Roboto Slab"/>
        </w:rPr>
      </w:pPr>
      <m:oMath>
        <m:r>
          <w:rPr>
            <w:rFonts w:ascii="Roboto Slab" w:cs="Roboto Slab" w:eastAsia="Roboto Slab" w:hAnsi="Roboto Slab"/>
          </w:rPr>
          <m:t xml:space="preserve">SYN=1 y ACK=1 </m:t>
        </m:r>
        <m:r>
          <w:rPr>
            <w:rFonts w:ascii="Roboto Slab" w:cs="Roboto Slab" w:eastAsia="Roboto Slab" w:hAnsi="Roboto Slab"/>
          </w:rPr>
          <m:t>⇒</m:t>
        </m:r>
        <m:r>
          <w:rPr>
            <w:rFonts w:ascii="Roboto Slab" w:cs="Roboto Slab" w:eastAsia="Roboto Slab" w:hAnsi="Roboto Slab"/>
          </w:rPr>
          <m:t xml:space="preserve">CONNECTION ACCEPTED</m:t>
        </m:r>
      </m:oMath>
      <w:r w:rsidDel="00000000" w:rsidR="00000000" w:rsidRPr="00000000">
        <w:rPr>
          <w:rtl w:val="0"/>
        </w:rPr>
      </w:r>
    </w:p>
    <w:p w:rsidR="00000000" w:rsidDel="00000000" w:rsidP="00000000" w:rsidRDefault="00000000" w:rsidRPr="00000000" w14:paraId="000004D1">
      <w:pPr>
        <w:numPr>
          <w:ilvl w:val="1"/>
          <w:numId w:val="34"/>
        </w:numPr>
        <w:spacing w:after="200" w:before="0" w:beforeAutospacing="0" w:lineRule="auto"/>
        <w:ind w:left="1440" w:hanging="360"/>
        <w:rPr>
          <w:rFonts w:ascii="Roboto Slab" w:cs="Roboto Slab" w:eastAsia="Roboto Slab" w:hAnsi="Roboto Slab"/>
        </w:rPr>
      </w:pPr>
      <w:r w:rsidDel="00000000" w:rsidR="00000000" w:rsidRPr="00000000">
        <w:rPr>
          <w:rFonts w:ascii="Roboto Slab" w:cs="Roboto Slab" w:eastAsia="Roboto Slab" w:hAnsi="Roboto Slab"/>
          <w:rtl w:val="0"/>
        </w:rPr>
        <w:t xml:space="preserve">FIN: se usa para liberar una conexión y especifica que el emisor no tiene más datos que transmitir. </w:t>
      </w:r>
      <w:r w:rsidDel="00000000" w:rsidR="00000000" w:rsidRPr="00000000">
        <w:rPr>
          <w:rtl w:val="0"/>
        </w:rPr>
      </w:r>
    </w:p>
    <w:p w:rsidR="00000000" w:rsidDel="00000000" w:rsidP="00000000" w:rsidRDefault="00000000" w:rsidRPr="00000000" w14:paraId="000004D2">
      <w:pPr>
        <w:spacing w:after="240" w:before="240" w:lineRule="auto"/>
        <w:rPr>
          <w:b w:val="1"/>
        </w:rPr>
      </w:pPr>
      <w:r w:rsidDel="00000000" w:rsidR="00000000" w:rsidRPr="00000000">
        <w:rPr>
          <w:rtl w:val="0"/>
        </w:rPr>
        <w:t xml:space="preserve">5) </w:t>
      </w:r>
      <w:r w:rsidDel="00000000" w:rsidR="00000000" w:rsidRPr="00000000">
        <w:rPr>
          <w:b w:val="1"/>
          <w:rtl w:val="0"/>
        </w:rPr>
        <w:t xml:space="preserve">¿Qué servicio ofrece el protocolo TLS? ¿Qué método de encriptación utiliza? ¿Qué es una Autoridad Certificante (Root CA)?</w:t>
      </w:r>
    </w:p>
    <w:p w:rsidR="00000000" w:rsidDel="00000000" w:rsidP="00000000" w:rsidRDefault="00000000" w:rsidRPr="00000000" w14:paraId="000004D3">
      <w:pPr>
        <w:spacing w:after="240" w:before="240" w:lineRule="auto"/>
        <w:rPr>
          <w:b w:val="1"/>
        </w:rPr>
      </w:pPr>
      <w:r w:rsidDel="00000000" w:rsidR="00000000" w:rsidRPr="00000000">
        <w:rPr>
          <w:rtl w:val="0"/>
        </w:rPr>
        <w:t xml:space="preserve">6) </w:t>
      </w:r>
      <w:r w:rsidDel="00000000" w:rsidR="00000000" w:rsidRPr="00000000">
        <w:rPr>
          <w:b w:val="1"/>
          <w:rtl w:val="0"/>
        </w:rPr>
        <w:t xml:space="preserve">¿Cómo realiza TCP el control de flujo? Explique qué campos intervienen.</w:t>
      </w:r>
    </w:p>
    <w:p w:rsidR="00000000" w:rsidDel="00000000" w:rsidP="00000000" w:rsidRDefault="00000000" w:rsidRPr="00000000" w14:paraId="000004D4">
      <w:pPr>
        <w:spacing w:after="240" w:before="240" w:lineRule="auto"/>
        <w:rPr/>
      </w:pPr>
      <w:r w:rsidDel="00000000" w:rsidR="00000000" w:rsidRPr="00000000">
        <w:rPr>
          <w:rtl w:val="0"/>
        </w:rPr>
        <w:t xml:space="preserve">El protocolo básico que utilizan las entidades TCP es el protocolo de ventana deslizante (basado en créditos) con un tamaño dinámico de ventana. Cuando un emisor transmite un segmento, también inicia un temporizador. Cuando llega el segmento al destino, la entidad TCP receptora devuelve un segmento (con datos si existen, de otro modo sin ellos) que contiene un número de confirmación de recepción igual al siguiente número de secuencia que espera recibir, junto con el tamaño de la ventana remanente. Si el temporizador del emisor expira antes de recibir la confirmación de recepción, el emisor transmite de nuevo el segmento. Intervienen el tamaño de ventana, el número de secuencia y el número de confirmación. </w:t>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spacing w:after="240" w:before="240" w:lineRule="auto"/>
        <w:rPr/>
      </w:pPr>
      <w:r w:rsidDel="00000000" w:rsidR="00000000" w:rsidRPr="00000000">
        <w:rPr>
          <w:rtl w:val="0"/>
        </w:rPr>
        <w:t xml:space="preserve">1) La suite IPSec contempla dos protocolos y dos modos de operación. ¿Cuáles son? Repetida</w:t>
      </w:r>
    </w:p>
    <w:p w:rsidR="00000000" w:rsidDel="00000000" w:rsidP="00000000" w:rsidRDefault="00000000" w:rsidRPr="00000000" w14:paraId="000004D9">
      <w:pPr>
        <w:spacing w:after="240" w:before="240" w:lineRule="auto"/>
        <w:rPr/>
      </w:pPr>
      <w:r w:rsidDel="00000000" w:rsidR="00000000" w:rsidRPr="00000000">
        <w:rPr>
          <w:rtl w:val="0"/>
        </w:rPr>
        <w:t xml:space="preserve">2) Frame Relay. Explique los mecanismos implementados con los bits DE y FECN.</w:t>
      </w:r>
    </w:p>
    <w:p w:rsidR="00000000" w:rsidDel="00000000" w:rsidP="00000000" w:rsidRDefault="00000000" w:rsidRPr="00000000" w14:paraId="000004DA">
      <w:pPr>
        <w:spacing w:after="240" w:before="240" w:lineRule="auto"/>
        <w:rPr/>
      </w:pPr>
      <w:r w:rsidDel="00000000" w:rsidR="00000000" w:rsidRPr="00000000">
        <w:rPr>
          <w:rtl w:val="0"/>
        </w:rPr>
        <w:t xml:space="preserve">FECN (notificación de congestión hacía adelante) es utilizado para la prevención de la congestión. Que sea hacía adelante significa que es en el mismo sentido que el del frame. El bit es seteado por el nodo (POP) y lo detectan los CPEs. </w:t>
      </w:r>
    </w:p>
    <w:p w:rsidR="00000000" w:rsidDel="00000000" w:rsidP="00000000" w:rsidRDefault="00000000" w:rsidRPr="00000000" w14:paraId="000004DB">
      <w:pPr>
        <w:spacing w:after="240" w:before="240" w:lineRule="auto"/>
        <w:rPr/>
      </w:pPr>
      <w:r w:rsidDel="00000000" w:rsidR="00000000" w:rsidRPr="00000000">
        <w:rPr>
          <w:rtl w:val="0"/>
        </w:rPr>
        <w:t xml:space="preserve">DE se setea cuando el usuario envía datos a una velocidad mayor a la contratada (CIR). Esos frames con el DE=1 no se descartan directamente, sino que se descartan en caso de congestión. </w:t>
      </w:r>
    </w:p>
    <w:p w:rsidR="00000000" w:rsidDel="00000000" w:rsidP="00000000" w:rsidRDefault="00000000" w:rsidRPr="00000000" w14:paraId="000004DC">
      <w:pPr>
        <w:spacing w:after="240" w:before="240" w:lineRule="auto"/>
        <w:rPr/>
      </w:pPr>
      <w:r w:rsidDel="00000000" w:rsidR="00000000" w:rsidRPr="00000000">
        <w:rPr>
          <w:rtl w:val="0"/>
        </w:rPr>
        <w:t xml:space="preserve">3) ¿Para qué se utilizan las opciones AAL1 y AAL2 en ATM? ¿En qué se diferencian? REPETIDA</w:t>
      </w:r>
    </w:p>
    <w:p w:rsidR="00000000" w:rsidDel="00000000" w:rsidP="00000000" w:rsidRDefault="00000000" w:rsidRPr="00000000" w14:paraId="000004DD">
      <w:pPr>
        <w:spacing w:after="240" w:before="240" w:lineRule="auto"/>
        <w:rPr>
          <w:b w:val="1"/>
        </w:rPr>
      </w:pPr>
      <w:r w:rsidDel="00000000" w:rsidR="00000000" w:rsidRPr="00000000">
        <w:rPr>
          <w:rtl w:val="0"/>
        </w:rPr>
        <w:t xml:space="preserve">4) </w:t>
      </w:r>
      <w:r w:rsidDel="00000000" w:rsidR="00000000" w:rsidRPr="00000000">
        <w:rPr>
          <w:b w:val="1"/>
          <w:rtl w:val="0"/>
        </w:rPr>
        <w:t xml:space="preserve">¿Cómo se realiza el cierre de la conexión en TCP? ¿y en UDP?</w:t>
      </w:r>
    </w:p>
    <w:p w:rsidR="00000000" w:rsidDel="00000000" w:rsidP="00000000" w:rsidRDefault="00000000" w:rsidRPr="00000000" w14:paraId="000004DE">
      <w:pPr>
        <w:spacing w:after="240" w:before="240" w:lineRule="auto"/>
        <w:rPr/>
      </w:pPr>
      <w:r w:rsidDel="00000000" w:rsidR="00000000" w:rsidRPr="00000000">
        <w:rPr>
          <w:rtl w:val="0"/>
        </w:rPr>
        <w:t xml:space="preserve">Cada usuario TCP debe emitir una primitiva Close. Se setea el bit FIN en el último segmento que envía. Si un usuario emite un Abort, se produce un cierre abrupto. Se descartan todos los datos del buffer y se envía un RST al otro extremo.</w:t>
      </w:r>
    </w:p>
    <w:p w:rsidR="00000000" w:rsidDel="00000000" w:rsidP="00000000" w:rsidRDefault="00000000" w:rsidRPr="00000000" w14:paraId="000004DF">
      <w:pPr>
        <w:spacing w:after="240" w:before="240" w:lineRule="auto"/>
        <w:rPr/>
      </w:pPr>
      <w:r w:rsidDel="00000000" w:rsidR="00000000" w:rsidRPr="00000000">
        <w:rPr>
          <w:rtl w:val="0"/>
        </w:rPr>
        <w:t xml:space="preserve">En UDP no se debe realizar el cierre de la conexión, ya que el protocolo no es orientado a conexión, es decir, no establece una conexión y, por lo tanto, no mantiene un estado de la misma. </w:t>
      </w:r>
    </w:p>
    <w:p w:rsidR="00000000" w:rsidDel="00000000" w:rsidP="00000000" w:rsidRDefault="00000000" w:rsidRPr="00000000" w14:paraId="000004E0">
      <w:pPr>
        <w:spacing w:after="240" w:before="240" w:lineRule="auto"/>
        <w:rPr/>
      </w:pPr>
      <w:r w:rsidDel="00000000" w:rsidR="00000000" w:rsidRPr="00000000">
        <w:rPr>
          <w:rtl w:val="0"/>
        </w:rPr>
        <w:t xml:space="preserve">5) </w:t>
      </w:r>
      <w:r w:rsidDel="00000000" w:rsidR="00000000" w:rsidRPr="00000000">
        <w:rPr>
          <w:b w:val="1"/>
          <w:rtl w:val="0"/>
        </w:rPr>
        <w:t xml:space="preserve">¿Qué provoca la retransmisión de un segmento TCP? ¿Cómo se detecta la necesidad de retransmitir? </w:t>
      </w:r>
      <w:r w:rsidDel="00000000" w:rsidR="00000000" w:rsidRPr="00000000">
        <w:rPr>
          <w:rtl w:val="0"/>
        </w:rPr>
        <w:t xml:space="preserve">REPETIDA (RTO, etc)</w:t>
      </w:r>
    </w:p>
    <w:p w:rsidR="00000000" w:rsidDel="00000000" w:rsidP="00000000" w:rsidRDefault="00000000" w:rsidRPr="00000000" w14:paraId="000004E1">
      <w:pPr>
        <w:spacing w:after="240" w:before="240" w:lineRule="auto"/>
        <w:rPr/>
      </w:pPr>
      <w:r w:rsidDel="00000000" w:rsidR="00000000" w:rsidRPr="00000000">
        <w:rPr>
          <w:rtl w:val="0"/>
        </w:rPr>
        <w:t xml:space="preserve">6) </w:t>
      </w:r>
      <w:r w:rsidDel="00000000" w:rsidR="00000000" w:rsidRPr="00000000">
        <w:rPr>
          <w:b w:val="1"/>
          <w:rtl w:val="0"/>
        </w:rPr>
        <w:t xml:space="preserve">¿Qué características debe cumplir una función de "Hash"?</w:t>
      </w:r>
      <w:r w:rsidDel="00000000" w:rsidR="00000000" w:rsidRPr="00000000">
        <w:rPr>
          <w:rtl w:val="0"/>
        </w:rPr>
        <w:t xml:space="preserve"> Repetida</w:t>
      </w:r>
    </w:p>
    <w:p w:rsidR="00000000" w:rsidDel="00000000" w:rsidP="00000000" w:rsidRDefault="00000000" w:rsidRPr="00000000" w14:paraId="000004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1)</w:t>
      </w:r>
    </w:p>
    <w:p w:rsidR="00000000" w:rsidDel="00000000" w:rsidP="00000000" w:rsidRDefault="00000000" w:rsidRPr="00000000" w14:paraId="000004E5">
      <w:pPr>
        <w:rPr/>
      </w:pPr>
      <w:r w:rsidDel="00000000" w:rsidR="00000000" w:rsidRPr="00000000">
        <w:rPr/>
        <w:drawing>
          <wp:inline distB="114300" distT="114300" distL="114300" distR="114300">
            <wp:extent cx="5731200" cy="2171700"/>
            <wp:effectExtent b="0" l="0" r="0" t="0"/>
            <wp:docPr id="7" name="image7.png"/>
            <a:graphic>
              <a:graphicData uri="http://schemas.openxmlformats.org/drawingml/2006/picture">
                <pic:pic>
                  <pic:nvPicPr>
                    <pic:cNvPr id="0" name="image7.png"/>
                    <pic:cNvPicPr preferRelativeResize="0"/>
                  </pic:nvPicPr>
                  <pic:blipFill>
                    <a:blip r:embed="rId108"/>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numPr>
          <w:ilvl w:val="0"/>
          <w:numId w:val="27"/>
        </w:numPr>
        <w:ind w:left="720" w:hanging="360"/>
        <w:rPr>
          <w:u w:val="none"/>
        </w:rPr>
      </w:pPr>
      <w:r w:rsidDel="00000000" w:rsidR="00000000" w:rsidRPr="00000000">
        <w:rPr>
          <w:rtl w:val="0"/>
        </w:rPr>
        <w:t xml:space="preserve">Se ve que manda el número de SEQ=1 y el server responde con ACK=616. El cliente indica que está mandando a partir del byte 1 y el servidor confirma hasta el byte 616 =&gt; La petición ocupa 615 bytes. </w:t>
      </w:r>
    </w:p>
    <w:p w:rsidR="00000000" w:rsidDel="00000000" w:rsidP="00000000" w:rsidRDefault="00000000" w:rsidRPr="00000000" w14:paraId="000004E7">
      <w:pPr>
        <w:numPr>
          <w:ilvl w:val="0"/>
          <w:numId w:val="27"/>
        </w:numPr>
        <w:ind w:left="720" w:hanging="360"/>
        <w:rPr>
          <w:u w:val="none"/>
        </w:rPr>
      </w:pPr>
      <w:r w:rsidDel="00000000" w:rsidR="00000000" w:rsidRPr="00000000">
        <w:rPr>
          <w:rtl w:val="0"/>
        </w:rPr>
        <w:t xml:space="preserve">Se enviaron 3 segmentos TCP (cada uno con su cabecera IP). Si asumimos que el MSS=200 B, entonces cada segmento envió 200 B de datos. Los primeros dos segmentos serían de 240B (200 + encabezados) y el último de 45 B (15 + 40)</w:t>
      </w:r>
    </w:p>
    <w:p w:rsidR="00000000" w:rsidDel="00000000" w:rsidP="00000000" w:rsidRDefault="00000000" w:rsidRPr="00000000" w14:paraId="000004E8">
      <w:pPr>
        <w:numPr>
          <w:ilvl w:val="0"/>
          <w:numId w:val="27"/>
        </w:numPr>
        <w:ind w:left="720" w:hanging="360"/>
        <w:rPr>
          <w:u w:val="none"/>
        </w:rPr>
      </w:pPr>
      <w:r w:rsidDel="00000000" w:rsidR="00000000" w:rsidRPr="00000000">
        <w:rPr>
          <w:rtl w:val="0"/>
        </w:rPr>
        <w:t xml:space="preserve">Se debe haber intercambiado el MSS para indicar el tamaño máximo de segmento. </w:t>
      </w:r>
    </w:p>
    <w:p w:rsidR="00000000" w:rsidDel="00000000" w:rsidP="00000000" w:rsidRDefault="00000000" w:rsidRPr="00000000" w14:paraId="000004E9">
      <w:pPr>
        <w:numPr>
          <w:ilvl w:val="0"/>
          <w:numId w:val="27"/>
        </w:numPr>
        <w:ind w:left="720" w:hanging="360"/>
        <w:rPr>
          <w:u w:val="none"/>
        </w:rPr>
      </w:pPr>
      <w:r w:rsidDel="00000000" w:rsidR="00000000" w:rsidRPr="00000000">
        <w:rPr>
          <w:rtl w:val="0"/>
        </w:rPr>
        <w:t xml:space="preserve">El cliente ya que manda una ventana de 66560 (el server de 8192) </w:t>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2) ¿Cuántos y cuáles son los campos de la cabecera UDP?</w:t>
      </w:r>
    </w:p>
    <w:p w:rsidR="00000000" w:rsidDel="00000000" w:rsidP="00000000" w:rsidRDefault="00000000" w:rsidRPr="00000000" w14:paraId="000004EC">
      <w:pPr>
        <w:rPr/>
      </w:pPr>
      <w:r w:rsidDel="00000000" w:rsidR="00000000" w:rsidRPr="00000000">
        <w:rPr>
          <w:rtl w:val="0"/>
        </w:rPr>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Puerto de Origen (16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Puerto de destino (16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Longitud Total (16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Checksum (16 bits)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Data</w:t>
            </w:r>
          </w:p>
        </w:tc>
      </w:tr>
    </w:tbl>
    <w:p w:rsidR="00000000" w:rsidDel="00000000" w:rsidP="00000000" w:rsidRDefault="00000000" w:rsidRPr="00000000" w14:paraId="000004F3">
      <w:pPr>
        <w:rPr/>
      </w:pPr>
      <w:r w:rsidDel="00000000" w:rsidR="00000000" w:rsidRPr="00000000">
        <w:rPr>
          <w:rtl w:val="0"/>
        </w:rPr>
        <w:br w:type="textWrapping"/>
      </w:r>
    </w:p>
    <w:p w:rsidR="00000000" w:rsidDel="00000000" w:rsidP="00000000" w:rsidRDefault="00000000" w:rsidRPr="00000000" w14:paraId="000004F4">
      <w:pPr>
        <w:rPr/>
      </w:pPr>
      <w:r w:rsidDel="00000000" w:rsidR="00000000" w:rsidRPr="00000000">
        <w:rPr>
          <w:rtl w:val="0"/>
        </w:rPr>
        <w:t xml:space="preserve">3) ¿Cómo realizan IP, TCP y UDP la detección de errores? ¿Y la   corrección?</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UDP tiene un campo checksum en su cabecera. Si se detecta un error, se descarta el datagrama. </w:t>
      </w:r>
    </w:p>
    <w:p w:rsidR="00000000" w:rsidDel="00000000" w:rsidP="00000000" w:rsidRDefault="00000000" w:rsidRPr="00000000" w14:paraId="000004F7">
      <w:pPr>
        <w:rPr/>
      </w:pPr>
      <w:r w:rsidDel="00000000" w:rsidR="00000000" w:rsidRPr="00000000">
        <w:rPr>
          <w:rtl w:val="0"/>
        </w:rPr>
        <w:br w:type="textWrapping"/>
        <w:t xml:space="preserve">TCP también detecta errores mediante un checksum en la cabecera y aquellos segmentos con errores deben retransmitirse. No tiene confirmación negativa (RJJ), sino que la ausencia de confirmación hace que el RTO expire y se debe reenviar el segmento. </w:t>
        <w:br w:type="textWrapping"/>
      </w:r>
    </w:p>
    <w:p w:rsidR="00000000" w:rsidDel="00000000" w:rsidP="00000000" w:rsidRDefault="00000000" w:rsidRPr="00000000" w14:paraId="000004F8">
      <w:pPr>
        <w:rPr/>
      </w:pPr>
      <w:r w:rsidDel="00000000" w:rsidR="00000000" w:rsidRPr="00000000">
        <w:rPr>
          <w:rtl w:val="0"/>
        </w:rPr>
        <w:t xml:space="preserve">4) IPv6 describa las características de una dirección IPv6 y compárela con una IPv4.</w:t>
        <w:br w:type="textWrapping"/>
      </w:r>
    </w:p>
    <w:p w:rsidR="00000000" w:rsidDel="00000000" w:rsidP="00000000" w:rsidRDefault="00000000" w:rsidRPr="00000000" w14:paraId="000004F9">
      <w:pPr>
        <w:rPr/>
      </w:pPr>
      <w:r w:rsidDel="00000000" w:rsidR="00000000" w:rsidRPr="00000000">
        <w:rPr>
          <w:rtl w:val="0"/>
        </w:rPr>
        <w:t xml:space="preserve">IPv6: Dirección de 128 bits. Se representan como grupos de 4 valores hexa. Se puede usar notación de supresión y compresión de 0s. No hay dirección de broadcast (se usan direcciones multicast especiales para eso). Los primeros 64 bits</w:t>
      </w:r>
    </w:p>
    <w:p w:rsidR="00000000" w:rsidDel="00000000" w:rsidP="00000000" w:rsidRDefault="00000000" w:rsidRPr="00000000" w14:paraId="000004FA">
      <w:pPr>
        <w:spacing w:after="200" w:before="200" w:lineRule="auto"/>
        <w:rPr>
          <w:rFonts w:ascii="Roboto Slab" w:cs="Roboto Slab" w:eastAsia="Roboto Slab" w:hAnsi="Roboto Slab"/>
        </w:rPr>
      </w:pPr>
      <w:r w:rsidDel="00000000" w:rsidR="00000000" w:rsidRPr="00000000">
        <w:rPr>
          <w:rtl w:val="0"/>
        </w:rPr>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48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16 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64 bits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Global Routing Prefix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Subnet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rPr>
                <w:rFonts w:ascii="Roboto Slab" w:cs="Roboto Slab" w:eastAsia="Roboto Slab" w:hAnsi="Roboto Slab"/>
              </w:rPr>
            </w:pPr>
            <w:r w:rsidDel="00000000" w:rsidR="00000000" w:rsidRPr="00000000">
              <w:rPr>
                <w:rFonts w:ascii="Roboto Slab" w:cs="Roboto Slab" w:eastAsia="Roboto Slab" w:hAnsi="Roboto Slab"/>
                <w:rtl w:val="0"/>
              </w:rPr>
              <w:t xml:space="preserve">Interface ID</w:t>
            </w:r>
          </w:p>
        </w:tc>
      </w:tr>
    </w:tbl>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t xml:space="preserve">IPv4. Direcciones de 32 bits. Se representan como 4 grupos de valores decimales (192.168.0.1). Hay dirección de broadcast (todas los bits del host en 1).</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t xml:space="preserve">5) Describa el establecimiento y cierre de una conexión TCP. ¿Cómo lo hace UDP?</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t xml:space="preserve">UDP no es orientado a la conexión. Simplemente se envía el datagrama. No es fiable, es decir, no se garantiza la entrega. </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t xml:space="preserve">En TCP el establecimiento de la conexión se realiza mediante un handshake de tres pasos. El cliente envía un header TCP con el número de secuencia inicial (ISN); el server responde con un ACK = ISN + 1 y con su propio número de secuencia inicial; el cliente recibe esa respuesta y envía un ACK = ISN_SERVER + 1 y también puede enviar sus datos. </w:t>
      </w:r>
      <w:r w:rsidDel="00000000" w:rsidR="00000000" w:rsidRPr="00000000">
        <w:rPr>
          <w:rtl w:val="0"/>
        </w:rPr>
        <w:t xml:space="preserve">Respecto</w:t>
      </w:r>
      <w:r w:rsidDel="00000000" w:rsidR="00000000" w:rsidRPr="00000000">
        <w:rPr>
          <w:rtl w:val="0"/>
        </w:rPr>
        <w:t xml:space="preserve"> a los flags: SYN=1 y ACK=0 =&gt; CONNECTION REQUESTED; SYN = 1 y ACK = 1 =&gt; CONNECTION ESTABLISHED.</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t xml:space="preserve">El cierre de conexión se realiza enviando el flag FIN = 1</w:t>
        <w:br w:type="textWrapping"/>
      </w:r>
    </w:p>
    <w:p w:rsidR="00000000" w:rsidDel="00000000" w:rsidP="00000000" w:rsidRDefault="00000000" w:rsidRPr="00000000" w14:paraId="0000050C">
      <w:pPr>
        <w:rPr/>
      </w:pPr>
      <w:r w:rsidDel="00000000" w:rsidR="00000000" w:rsidRPr="00000000">
        <w:rPr>
          <w:rtl w:val="0"/>
        </w:rPr>
        <w:t xml:space="preserve">6) DHCP: ¿Qué efectos tiene una asignación de tiempo (lease) demasiado corto? ¿Y demasiado largo?</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t xml:space="preserve">Si el lease es muy largo, el host al que se le asignó esa IP puede estar inactivo por mucho tiempo reteniendo esa IP. Si el tiempo es muy corto, el host debe realizar más peticiones de renovación del lease. </w:t>
      </w:r>
      <w:r w:rsidDel="00000000" w:rsidR="00000000" w:rsidRPr="00000000">
        <w:rPr>
          <w:rtl w:val="0"/>
        </w:rPr>
      </w:r>
    </w:p>
    <w:sectPr>
      <w:headerReference r:id="rId109"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tias Hernan Isturiz" w:id="14" w:date="2024-12-02T15:54:55Z">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es medio tramposo, el protocolo es UDP asi que no hay conexion</w:t>
      </w:r>
    </w:p>
  </w:comment>
  <w:comment w:author="Bruno Cobos" w:id="15" w:date="2024-12-02T16:02:51Z">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Cierto</w:t>
      </w:r>
    </w:p>
  </w:comment>
  <w:comment w:author="Nico Coen" w:id="16" w:date="2024-12-04T03:56:22Z">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 respondí que el origen, porque la destino es multicast. Pero medio que depende qué interpretas con "conexión"</w:t>
      </w:r>
    </w:p>
  </w:comment>
  <w:comment w:author="Matias Hernan Isturiz" w:id="9" w:date="2024-12-01T15:15:51Z">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 conexion esta establecida y se estan mandando datos, si hay alguna otra cosa para analizar no la estaria viendo</w:t>
      </w:r>
    </w:p>
  </w:comment>
  <w:comment w:author="Bruno Cobos" w:id="10" w:date="2024-12-01T19:13:17Z">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 bien. El server respondió con SYN=ACK=1, entonces la conexión se estableció (ESTABLISHED)</w:t>
      </w:r>
    </w:p>
  </w:comment>
  <w:comment w:author="Agustina Micaela Torres" w:id="0" w:date="2024-12-03T12:56:12Z">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Aca no seria   00 | 01 0100 , urg = 0, ack = 1, psh = 0, rst = 1, syn = 0, fin = 0</w:t>
      </w:r>
    </w:p>
  </w:comment>
  <w:comment w:author="Bruno Cobos" w:id="1" w:date="2024-12-03T13:05:04Z">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algunos lados dicen que son 8 bits de flags y otros 6. Pero igualmente, sí,  el bit de FIN debería ser 0</w:t>
      </w:r>
    </w:p>
  </w:comment>
  <w:comment w:author="Matias Hernan Isturiz" w:id="2" w:date="2024-12-01T15:10:24Z">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la cabecera tcp va separada, por que se le resta igual?</w:t>
      </w:r>
    </w:p>
  </w:comment>
  <w:comment w:author="Bruno Cobos" w:id="3" w:date="2024-12-01T15:18:53Z">
    <w:p w:rsidR="00000000" w:rsidDel="00000000" w:rsidP="00000000" w:rsidRDefault="00000000" w:rsidRPr="00000000" w14:paraId="000005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decís que va separada? Yo lo que entiendo es que cuando hace el handshake manda la cabecera, pero después en la comunicación sigue mandando el header</w:t>
      </w:r>
    </w:p>
  </w:comment>
  <w:comment w:author="Matias Hernan Isturiz" w:id="4" w:date="2024-12-01T15:21:33Z">
    <w:p w:rsidR="00000000" w:rsidDel="00000000" w:rsidP="00000000" w:rsidRDefault="00000000" w:rsidRPr="00000000" w14:paraId="000005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Aah okay, es solo por el handhsake el fragmento adicional, despues se envia igual. Esa no la tenia</w:t>
      </w:r>
    </w:p>
  </w:comment>
  <w:comment w:author="Bruno Cobos" w:id="5" w:date="2024-12-01T23:00:53Z">
    <w:p w:rsidR="00000000" w:rsidDel="00000000" w:rsidP="00000000" w:rsidRDefault="00000000" w:rsidRPr="00000000" w14:paraId="000005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Aclaro un poco más. Cuando se manden los datos y se tenga que fragmentar, el header TCP va a viajar una sola vez en el primer fragmento. El resto solo va a contener los datos de las capas superiores</w:t>
      </w:r>
    </w:p>
  </w:comment>
  <w:comment w:author="Matias Hernan Isturiz" w:id="11" w:date="2024-12-01T15:19:16Z">
    <w:p w:rsidR="00000000" w:rsidDel="00000000" w:rsidP="00000000" w:rsidRDefault="00000000" w:rsidRPr="00000000" w14:paraId="000005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Aca para calcular el ISN hay que ver el acknowledgment number. El servidor tenia como sequence number lo que esperaba recibir, osea el acknowledgment number - 1 por el ack</w:t>
      </w:r>
    </w:p>
  </w:comment>
  <w:comment w:author="Bruno Cobos" w:id="12" w:date="2024-12-01T15:23:43Z">
    <w:p w:rsidR="00000000" w:rsidDel="00000000" w:rsidP="00000000" w:rsidRDefault="00000000" w:rsidRPr="00000000" w14:paraId="000005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Colgué en terminar estos ejercicios. Los reviso y vuelvo a comentar</w:t>
      </w:r>
    </w:p>
  </w:comment>
  <w:comment w:author="Bruno Cobos" w:id="13" w:date="2024-12-01T19:15:53Z">
    <w:p w:rsidR="00000000" w:rsidDel="00000000" w:rsidP="00000000" w:rsidRDefault="00000000" w:rsidRPr="00000000" w14:paraId="000005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Está bien. Ahí lo completé</w:t>
      </w:r>
    </w:p>
  </w:comment>
  <w:comment w:author="Nico Coen" w:id="6" w:date="2024-12-04T01:30:32Z">
    <w:p w:rsidR="00000000" w:rsidDel="00000000" w:rsidP="00000000" w:rsidRDefault="00000000" w:rsidRPr="00000000" w14:paraId="000005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TTL = 0x3a = 58</w:t>
      </w:r>
    </w:p>
    <w:p w:rsidR="00000000" w:rsidDel="00000000" w:rsidP="00000000" w:rsidRDefault="00000000" w:rsidRPr="00000000" w14:paraId="000005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Asumo que empezó en 64, por lo que el mensaje fue capturado al llegar al cliente.</w:t>
      </w:r>
    </w:p>
  </w:comment>
  <w:comment w:author="Bruno Cobos" w:id="7" w:date="2024-12-04T02:19:12Z">
    <w:p w:rsidR="00000000" w:rsidDel="00000000" w:rsidP="00000000" w:rsidRDefault="00000000" w:rsidRPr="00000000" w14:paraId="000005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Puede ser que  la respuesta sea que es en el dispositivo donde está ingresando el segmento porque la dirección destino es una dirección privada y la otra es una pública</w:t>
      </w:r>
    </w:p>
  </w:comment>
  <w:comment w:author="Nico Coen" w:id="8" w:date="2024-12-04T02:50:55Z">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buena esa tamb</w:t>
      </w:r>
    </w:p>
  </w:comment>
  <w:comment w:author="Nico Coen" w:id="17" w:date="2024-12-04T21:18:25Z">
    <w:p w:rsidR="00000000" w:rsidDel="00000000" w:rsidP="00000000" w:rsidRDefault="00000000" w:rsidRPr="00000000" w14:paraId="000005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Acá puse que se responde con ack porque este es un ack syn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Slab">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va Mono">
    <w:embedRegular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Mono" w:cs="Roboto Mono" w:eastAsia="Roboto Mono" w:hAnsi="Roboto Mono"/>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42" Type="http://schemas.openxmlformats.org/officeDocument/2006/relationships/image" Target="media/image50.png"/><Relationship Id="rId41" Type="http://schemas.openxmlformats.org/officeDocument/2006/relationships/image" Target="media/image13.png"/><Relationship Id="rId44" Type="http://schemas.openxmlformats.org/officeDocument/2006/relationships/image" Target="media/image8.png"/><Relationship Id="rId43" Type="http://schemas.openxmlformats.org/officeDocument/2006/relationships/hyperlink" Target="https://www.utnianos.com.ar/foro/tema-aporte-final-redes-22-02-2023" TargetMode="External"/><Relationship Id="rId46" Type="http://schemas.openxmlformats.org/officeDocument/2006/relationships/image" Target="media/image71.png"/><Relationship Id="rId45" Type="http://schemas.openxmlformats.org/officeDocument/2006/relationships/image" Target="media/image29.png"/><Relationship Id="rId107" Type="http://schemas.openxmlformats.org/officeDocument/2006/relationships/image" Target="media/image79.png"/><Relationship Id="rId106" Type="http://schemas.openxmlformats.org/officeDocument/2006/relationships/image" Target="media/image49.png"/><Relationship Id="rId105" Type="http://schemas.openxmlformats.org/officeDocument/2006/relationships/image" Target="media/image57.png"/><Relationship Id="rId104" Type="http://schemas.openxmlformats.org/officeDocument/2006/relationships/image" Target="media/image80.png"/><Relationship Id="rId109" Type="http://schemas.openxmlformats.org/officeDocument/2006/relationships/header" Target="header1.xml"/><Relationship Id="rId108" Type="http://schemas.openxmlformats.org/officeDocument/2006/relationships/image" Target="media/image7.png"/><Relationship Id="rId48" Type="http://schemas.openxmlformats.org/officeDocument/2006/relationships/image" Target="media/image56.png"/><Relationship Id="rId47" Type="http://schemas.openxmlformats.org/officeDocument/2006/relationships/image" Target="media/image24.png"/><Relationship Id="rId49" Type="http://schemas.openxmlformats.org/officeDocument/2006/relationships/image" Target="media/image41.png"/><Relationship Id="rId103" Type="http://schemas.openxmlformats.org/officeDocument/2006/relationships/image" Target="media/image70.png"/><Relationship Id="rId102" Type="http://schemas.openxmlformats.org/officeDocument/2006/relationships/image" Target="media/image44.png"/><Relationship Id="rId101" Type="http://schemas.openxmlformats.org/officeDocument/2006/relationships/image" Target="media/image64.png"/><Relationship Id="rId100" Type="http://schemas.openxmlformats.org/officeDocument/2006/relationships/image" Target="media/image20.png"/><Relationship Id="rId31" Type="http://schemas.openxmlformats.org/officeDocument/2006/relationships/image" Target="media/image48.png"/><Relationship Id="rId30" Type="http://schemas.openxmlformats.org/officeDocument/2006/relationships/image" Target="media/image55.png"/><Relationship Id="rId33" Type="http://schemas.openxmlformats.org/officeDocument/2006/relationships/image" Target="media/image67.png"/><Relationship Id="rId32" Type="http://schemas.openxmlformats.org/officeDocument/2006/relationships/image" Target="media/image10.png"/><Relationship Id="rId35" Type="http://schemas.openxmlformats.org/officeDocument/2006/relationships/image" Target="media/image28.png"/><Relationship Id="rId34" Type="http://schemas.openxmlformats.org/officeDocument/2006/relationships/image" Target="media/image65.png"/><Relationship Id="rId37" Type="http://schemas.openxmlformats.org/officeDocument/2006/relationships/image" Target="media/image78.png"/><Relationship Id="rId36" Type="http://schemas.openxmlformats.org/officeDocument/2006/relationships/image" Target="media/image31.png"/><Relationship Id="rId39" Type="http://schemas.openxmlformats.org/officeDocument/2006/relationships/image" Target="media/image43.png"/><Relationship Id="rId38" Type="http://schemas.openxmlformats.org/officeDocument/2006/relationships/image" Target="media/image60.png"/><Relationship Id="rId20" Type="http://schemas.openxmlformats.org/officeDocument/2006/relationships/hyperlink" Target="https://www.utnianos.com.ar/foro/tema-aporte-final-redes-05-12-18" TargetMode="External"/><Relationship Id="rId22" Type="http://schemas.openxmlformats.org/officeDocument/2006/relationships/hyperlink" Target="https://www.utnianos.com.ar/foro/tema-final-redes-de-informaci%C3%B3n-14-2-2018" TargetMode="External"/><Relationship Id="rId21" Type="http://schemas.openxmlformats.org/officeDocument/2006/relationships/hyperlink" Target="https://imgur.com/a/QzeaFDJ" TargetMode="External"/><Relationship Id="rId24" Type="http://schemas.openxmlformats.org/officeDocument/2006/relationships/hyperlink" Target="https://www.utnianos.com.ar/foro/tema-aporte-final-redes-de-informaci%C3%B3n" TargetMode="External"/><Relationship Id="rId23" Type="http://schemas.openxmlformats.org/officeDocument/2006/relationships/hyperlink" Target="https://www.utnianos.com.ar/foro/tema-final-redes-11-02-2015" TargetMode="External"/><Relationship Id="rId26" Type="http://schemas.openxmlformats.org/officeDocument/2006/relationships/hyperlink" Target="https://imgur.com/a/8BRY3TT" TargetMode="External"/><Relationship Id="rId25" Type="http://schemas.openxmlformats.org/officeDocument/2006/relationships/hyperlink" Target="https://www.utnianos.com.ar/foro/tema-aporte-redes-final-13-7-2016?pid=444465#pid444465" TargetMode="External"/><Relationship Id="rId28" Type="http://schemas.openxmlformats.org/officeDocument/2006/relationships/image" Target="media/image37.png"/><Relationship Id="rId27" Type="http://schemas.openxmlformats.org/officeDocument/2006/relationships/hyperlink" Target="https://drive.google.com/drive/folders/1foxl_BbkMxY8ynVEQkYr9fpOx4dGXJ7y" TargetMode="External"/><Relationship Id="rId29" Type="http://schemas.openxmlformats.org/officeDocument/2006/relationships/image" Target="media/image14.png"/><Relationship Id="rId95" Type="http://schemas.openxmlformats.org/officeDocument/2006/relationships/image" Target="media/image5.png"/><Relationship Id="rId94" Type="http://schemas.openxmlformats.org/officeDocument/2006/relationships/image" Target="media/image36.png"/><Relationship Id="rId97" Type="http://schemas.openxmlformats.org/officeDocument/2006/relationships/image" Target="media/image51.png"/><Relationship Id="rId96" Type="http://schemas.openxmlformats.org/officeDocument/2006/relationships/image" Target="media/image18.png"/><Relationship Id="rId11" Type="http://schemas.openxmlformats.org/officeDocument/2006/relationships/hyperlink" Target="https://www.utnianos.com.ar/foro/tema-aporte-final-redes-22-02-2023" TargetMode="External"/><Relationship Id="rId99" Type="http://schemas.openxmlformats.org/officeDocument/2006/relationships/image" Target="media/image53.png"/><Relationship Id="rId10" Type="http://schemas.openxmlformats.org/officeDocument/2006/relationships/hyperlink" Target="https://www.utnianos.com.ar/foro/tema-final-redes-14-02-2024" TargetMode="External"/><Relationship Id="rId98" Type="http://schemas.openxmlformats.org/officeDocument/2006/relationships/image" Target="media/image52.png"/><Relationship Id="rId13" Type="http://schemas.openxmlformats.org/officeDocument/2006/relationships/hyperlink" Target="https://www.utnianos.com.ar/foro/tema-aporte-redes-final-01-03-2023" TargetMode="External"/><Relationship Id="rId12" Type="http://schemas.openxmlformats.org/officeDocument/2006/relationships/hyperlink" Target="https://www.utnianos.com.ar/foro/tema-final-de-redes-24-07-2024" TargetMode="External"/><Relationship Id="rId91" Type="http://schemas.openxmlformats.org/officeDocument/2006/relationships/image" Target="media/image40.png"/><Relationship Id="rId90" Type="http://schemas.openxmlformats.org/officeDocument/2006/relationships/image" Target="media/image74.png"/><Relationship Id="rId93" Type="http://schemas.openxmlformats.org/officeDocument/2006/relationships/image" Target="media/image30.png"/><Relationship Id="rId92" Type="http://schemas.openxmlformats.org/officeDocument/2006/relationships/image" Target="media/image73.png"/><Relationship Id="rId15" Type="http://schemas.openxmlformats.org/officeDocument/2006/relationships/hyperlink" Target="https://www.utnianos.com.ar/foro/tema-aporte-redes-finales-agosto-y-septiembre-2022" TargetMode="External"/><Relationship Id="rId14" Type="http://schemas.openxmlformats.org/officeDocument/2006/relationships/hyperlink" Target="https://www.utnianos.com.ar/foro/tema-final-redes-21-02-2024" TargetMode="External"/><Relationship Id="rId17" Type="http://schemas.openxmlformats.org/officeDocument/2006/relationships/hyperlink" Target="https://www.utnianos.com.ar/foro/tema-final-20-07-2022-echazu-resuelto" TargetMode="External"/><Relationship Id="rId16" Type="http://schemas.openxmlformats.org/officeDocument/2006/relationships/hyperlink" Target="https://www.utnianos.com.ar/foro/tema-final-redes-28-04-2022-koval-con-resolucion" TargetMode="External"/><Relationship Id="rId19" Type="http://schemas.openxmlformats.org/officeDocument/2006/relationships/hyperlink" Target="https://www.utnianos.com.ar/foro/tema-aporte-final-mesa-especial-abril-redes" TargetMode="External"/><Relationship Id="rId18" Type="http://schemas.openxmlformats.org/officeDocument/2006/relationships/hyperlink" Target="https://www.utnianos.com.ar/foro/tema-final-redes-de-informaci%C3%B3n-6-12-2023" TargetMode="External"/><Relationship Id="rId84" Type="http://schemas.openxmlformats.org/officeDocument/2006/relationships/image" Target="media/image19.png"/><Relationship Id="rId83" Type="http://schemas.openxmlformats.org/officeDocument/2006/relationships/image" Target="media/image3.png"/><Relationship Id="rId86" Type="http://schemas.openxmlformats.org/officeDocument/2006/relationships/image" Target="media/image42.png"/><Relationship Id="rId85" Type="http://schemas.openxmlformats.org/officeDocument/2006/relationships/image" Target="media/image77.png"/><Relationship Id="rId88" Type="http://schemas.openxmlformats.org/officeDocument/2006/relationships/image" Target="media/image21.png"/><Relationship Id="rId87" Type="http://schemas.openxmlformats.org/officeDocument/2006/relationships/image" Target="media/image17.png"/><Relationship Id="rId89" Type="http://schemas.openxmlformats.org/officeDocument/2006/relationships/image" Target="media/image54.png"/><Relationship Id="rId80" Type="http://schemas.openxmlformats.org/officeDocument/2006/relationships/image" Target="media/image38.png"/><Relationship Id="rId82" Type="http://schemas.openxmlformats.org/officeDocument/2006/relationships/image" Target="media/image72.png"/><Relationship Id="rId81" Type="http://schemas.openxmlformats.org/officeDocument/2006/relationships/image" Target="media/image6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hpd.gasmi.net/" TargetMode="External"/><Relationship Id="rId8" Type="http://schemas.openxmlformats.org/officeDocument/2006/relationships/hyperlink" Target="https://www.utnianos.com.ar/foro/tema-redes-final-febrero-2023-15-2-2023" TargetMode="External"/><Relationship Id="rId73" Type="http://schemas.openxmlformats.org/officeDocument/2006/relationships/image" Target="media/image34.png"/><Relationship Id="rId72" Type="http://schemas.openxmlformats.org/officeDocument/2006/relationships/image" Target="media/image12.png"/><Relationship Id="rId75" Type="http://schemas.openxmlformats.org/officeDocument/2006/relationships/image" Target="media/image9.png"/><Relationship Id="rId74" Type="http://schemas.openxmlformats.org/officeDocument/2006/relationships/image" Target="media/image26.png"/><Relationship Id="rId77" Type="http://schemas.openxmlformats.org/officeDocument/2006/relationships/image" Target="media/image68.png"/><Relationship Id="rId76" Type="http://schemas.openxmlformats.org/officeDocument/2006/relationships/hyperlink" Target="https://www.utnianos.com.ar/foro/tema-final-redes-28-04-2022-koval-con-resolucion" TargetMode="External"/><Relationship Id="rId79" Type="http://schemas.openxmlformats.org/officeDocument/2006/relationships/image" Target="media/image32.png"/><Relationship Id="rId78" Type="http://schemas.openxmlformats.org/officeDocument/2006/relationships/image" Target="media/image45.png"/><Relationship Id="rId71" Type="http://schemas.openxmlformats.org/officeDocument/2006/relationships/image" Target="media/image6.png"/><Relationship Id="rId70" Type="http://schemas.openxmlformats.org/officeDocument/2006/relationships/image" Target="media/image15.png"/><Relationship Id="rId62" Type="http://schemas.openxmlformats.org/officeDocument/2006/relationships/hyperlink" Target="https://www.utnianos.com.ar/foro/tema-final-redes-21-02-2024" TargetMode="External"/><Relationship Id="rId61" Type="http://schemas.openxmlformats.org/officeDocument/2006/relationships/image" Target="media/image76.png"/><Relationship Id="rId64" Type="http://schemas.openxmlformats.org/officeDocument/2006/relationships/image" Target="media/image58.png"/><Relationship Id="rId63" Type="http://schemas.openxmlformats.org/officeDocument/2006/relationships/image" Target="media/image69.png"/><Relationship Id="rId66" Type="http://schemas.openxmlformats.org/officeDocument/2006/relationships/image" Target="media/image75.png"/><Relationship Id="rId65" Type="http://schemas.openxmlformats.org/officeDocument/2006/relationships/image" Target="media/image25.png"/><Relationship Id="rId68" Type="http://schemas.openxmlformats.org/officeDocument/2006/relationships/image" Target="media/image23.png"/><Relationship Id="rId67" Type="http://schemas.openxmlformats.org/officeDocument/2006/relationships/image" Target="media/image16.png"/><Relationship Id="rId60" Type="http://schemas.openxmlformats.org/officeDocument/2006/relationships/image" Target="media/image39.png"/><Relationship Id="rId69" Type="http://schemas.openxmlformats.org/officeDocument/2006/relationships/hyperlink" Target="https://www.utnianos.com.ar/foro/tema-aporte-redes-finales-agosto-y-septiembre-2022" TargetMode="External"/><Relationship Id="rId51" Type="http://schemas.openxmlformats.org/officeDocument/2006/relationships/image" Target="media/image66.png"/><Relationship Id="rId50" Type="http://schemas.openxmlformats.org/officeDocument/2006/relationships/image" Target="media/image47.png"/><Relationship Id="rId53" Type="http://schemas.openxmlformats.org/officeDocument/2006/relationships/image" Target="media/image2.png"/><Relationship Id="rId52" Type="http://schemas.openxmlformats.org/officeDocument/2006/relationships/image" Target="media/image11.png"/><Relationship Id="rId55" Type="http://schemas.openxmlformats.org/officeDocument/2006/relationships/image" Target="media/image27.png"/><Relationship Id="rId54" Type="http://schemas.openxmlformats.org/officeDocument/2006/relationships/image" Target="media/image61.png"/><Relationship Id="rId57" Type="http://schemas.openxmlformats.org/officeDocument/2006/relationships/image" Target="media/image33.png"/><Relationship Id="rId56" Type="http://schemas.openxmlformats.org/officeDocument/2006/relationships/image" Target="media/image4.png"/><Relationship Id="rId59" Type="http://schemas.openxmlformats.org/officeDocument/2006/relationships/image" Target="media/image22.png"/><Relationship Id="rId5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 Id="rId7" Type="http://schemas.openxmlformats.org/officeDocument/2006/relationships/font" Target="fonts/Nova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